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ttf" ContentType="application/x-font-ttf"/>
  <Default Extension="png" ContentType="image/png"/>
  <Default Extension="rels" ContentType="application/vnd.openxmlformats-package.relationships+xml"/>
  <Override PartName="/word/settings.xml" ContentType="application/vnd.openxmlformats-officedocument.wordprocessingml.settings+xml"/>
  <Override PartName="/customXML/item1.xml" ContentType="application/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4.xml" ContentType="application/vnd.openxmlformats-officedocument.wordprocessingml.header+xml"/>
  <Override PartName="/word/header6.xml" ContentType="application/vnd.openxmlformats-officedocument.wordprocessingml.header+xml"/>
  <Override PartName="/word/header5.xml" ContentType="application/vnd.openxmlformats-officedocument.wordprocessingml.header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package/2006/relationships/metadata/core-properties" Target="docProps/core.xml" Id="rId1" /><Relationship Type="http://schemas.openxmlformats.org/officeDocument/2006/relationships/officeDocument" Target="word/document.xml" Id="rId2" /><Relationship Type="http://schemas.openxmlformats.org/officeDocument/2006/relationships/extended-properties" Target="docProps/app.xml" Id="Rd3a06917ec804542" 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a14="http://schemas.microsoft.com/office/drawing/2010/main" mc:Ignorable="wp14">
  <w:body>
    <w:p xmlns:wp14="http://schemas.microsoft.com/office/word/2010/wordml" w:rsidRPr="00000000" w:rsidR="00000000" w:rsidDel="00000000" w:rsidP="00000000" w:rsidRDefault="00000000" w14:paraId="00000001" wp14:textId="77777777">
      <w:pPr>
        <w:widowControl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after="0" w:line="360" w:lineRule="auto"/>
        <w:rPr>
          <w:rFonts w:ascii="Trebuchet MS" w:hAnsi="Trebuchet MS" w:eastAsia="Trebuchet MS" w:cs="Trebuchet MS"/>
          <w:sz w:val="32"/>
          <w:szCs w:val="32"/>
        </w:rPr>
        <w:sectPr>
          <w:headerReference w:type="default" r:id="rId7"/>
          <w:headerReference w:type="first" r:id="rId8"/>
          <w:headerReference w:type="even" r:id="rId9"/>
          <w:footerReference w:type="default" r:id="rId10"/>
          <w:footerReference w:type="first" r:id="rId11"/>
          <w:footerReference w:type="even" r:id="rId12"/>
          <w:pgSz w:w="11906" w:h="16838" w:orient="portrait"/>
          <w:pgMar w:top="1134" w:right="851" w:bottom="1134" w:left="1418" w:header="709" w:footer="709"/>
          <w:pgNumType w:start="1"/>
          <w:titlePg w:val="1"/>
        </w:sectPr>
      </w:pPr>
      <w:r w:rsidRPr="00000000" w:rsidDel="00000000" w:rsidR="00000000">
        <w:rPr>
          <w:rtl w:val="0"/>
        </w:rPr>
      </w:r>
      <w:r w:rsidRPr="00000000" w:rsidDel="00000000" w:rsidR="00000000">
        <w:drawing>
          <wp:anchor xmlns:wp14="http://schemas.microsoft.com/office/word/2010/wordprocessingDrawing" distT="0" distB="0" distL="114300" distR="114300" simplePos="0" relativeHeight="0" behindDoc="0" locked="0" layoutInCell="1" hidden="0" allowOverlap="1" wp14:anchorId="09638657" wp14:editId="7777777">
            <wp:simplePos x="0" y="0"/>
            <wp:positionH relativeFrom="column">
              <wp:posOffset>-900429</wp:posOffset>
            </wp:positionH>
            <wp:positionV relativeFrom="paragraph">
              <wp:posOffset>-720089</wp:posOffset>
            </wp:positionV>
            <wp:extent cx="7552706" cy="10674350"/>
            <wp:effectExtent l="0" t="0" r="0" b="0"/>
            <wp:wrapNone/>
            <wp:docPr id="63" name="image2.jpg" descr="Interface gráfica do usuário, Texto, Aplicativo, chat ou mensagem de texto&#10;&#10;Descrição gerada automaticamente"/>
            <a:graphic>
              <a:graphicData uri="http://schemas.openxmlformats.org/drawingml/2006/picture">
                <pic:pic>
                  <pic:nvPicPr>
                    <pic:cNvPr id="0" name="image2.jpg" descr="Interface gráfica do usuário, Texto, Aplicativo, chat ou mensagem de texto&#10;&#10;Descrição gerada automaticamente"/>
                    <pic:cNvPicPr preferRelativeResize="0"/>
                  </pic:nvPicPr>
                  <pic:blipFill>
                    <a:blip r:embed="rId1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706" cy="10674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Pr="00000000" w:rsidR="00000000" w:rsidDel="00000000" w:rsidP="00000000" w:rsidRDefault="00000000" w14:paraId="00000002" wp14:textId="77777777">
      <w:pPr>
        <w:widowControl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after="0" w:line="360" w:lineRule="auto"/>
        <w:rPr>
          <w:rFonts w:ascii="Trebuchet MS" w:hAnsi="Trebuchet MS" w:eastAsia="Trebuchet MS" w:cs="Trebuchet MS"/>
          <w:sz w:val="32"/>
          <w:szCs w:val="32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3" wp14:textId="77777777">
      <w:pPr>
        <w:widowControl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after="0" w:line="360" w:lineRule="auto"/>
        <w:jc w:val="center"/>
        <w:rPr>
          <w:rFonts w:ascii="Trebuchet MS" w:hAnsi="Trebuchet MS" w:eastAsia="Trebuchet MS" w:cs="Trebuchet MS"/>
          <w:b w:val="1"/>
          <w:color w:val="000000"/>
          <w:sz w:val="32"/>
          <w:szCs w:val="32"/>
        </w:rPr>
      </w:pPr>
      <w:r w:rsidRPr="00000000" w:rsidDel="00000000" w:rsidR="00000000">
        <w:rPr>
          <w:rFonts w:ascii="Trebuchet MS" w:hAnsi="Trebuchet MS" w:eastAsia="Trebuchet MS" w:cs="Trebuchet MS"/>
          <w:b w:val="1"/>
          <w:color w:val="000000"/>
          <w:sz w:val="32"/>
          <w:szCs w:val="32"/>
          <w:rtl w:val="0"/>
        </w:rPr>
        <w:t xml:space="preserve">Instituto de Gestão e Tecnologia da Informação</w:t>
      </w:r>
    </w:p>
    <w:p xmlns:wp14="http://schemas.microsoft.com/office/word/2010/wordml" w:rsidRPr="00000000" w:rsidR="00000000" w:rsidDel="00000000" w:rsidP="00000000" w:rsidRDefault="00000000" w14:paraId="00000004" wp14:textId="77777777">
      <w:pPr>
        <w:spacing w:line="360" w:lineRule="auto"/>
        <w:jc w:val="center"/>
        <w:rPr>
          <w:rFonts w:ascii="Trebuchet MS" w:hAnsi="Trebuchet MS" w:eastAsia="Trebuchet MS" w:cs="Trebuchet MS"/>
          <w:b w:val="1"/>
          <w:color w:val="000000"/>
          <w:sz w:val="32"/>
          <w:szCs w:val="32"/>
        </w:rPr>
      </w:pPr>
      <w:r w:rsidRPr="00000000" w:rsidDel="00000000" w:rsidR="00000000">
        <w:rPr>
          <w:rFonts w:ascii="Trebuchet MS" w:hAnsi="Trebuchet MS" w:eastAsia="Trebuchet MS" w:cs="Trebuchet MS"/>
          <w:b w:val="1"/>
          <w:color w:val="000000"/>
          <w:sz w:val="32"/>
          <w:szCs w:val="32"/>
          <w:rtl w:val="0"/>
        </w:rPr>
        <w:t xml:space="preserve">Relatório do Projeto Aplicado</w:t>
      </w:r>
    </w:p>
    <w:p xmlns:wp14="http://schemas.microsoft.com/office/word/2010/wordml" w:rsidRPr="00000000" w:rsidR="00000000" w:rsidDel="00000000" w:rsidP="00000000" w:rsidRDefault="00000000" w14:paraId="00000005" wp14:textId="77777777">
      <w:pPr>
        <w:spacing w:line="360" w:lineRule="auto"/>
        <w:rPr>
          <w:rFonts w:ascii="Arial" w:hAnsi="Arial" w:eastAsia="Arial" w:cs="Arial"/>
          <w:b w:val="1"/>
          <w:color w:val="009e9a"/>
          <w:sz w:val="20"/>
          <w:szCs w:val="2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6" wp14:textId="77777777">
      <w:pPr>
        <w:spacing w:line="360" w:lineRule="auto"/>
        <w:rPr>
          <w:rFonts w:ascii="Arial" w:hAnsi="Arial" w:eastAsia="Arial" w:cs="Arial"/>
          <w:b w:val="1"/>
          <w:color w:val="009e9a"/>
          <w:sz w:val="20"/>
          <w:szCs w:val="2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7" wp14:textId="77777777">
      <w:pPr>
        <w:spacing w:line="360" w:lineRule="auto"/>
        <w:rPr>
          <w:rFonts w:ascii="Arial" w:hAnsi="Arial" w:eastAsia="Arial" w:cs="Arial"/>
          <w:b w:val="1"/>
          <w:color w:val="009e9a"/>
          <w:sz w:val="20"/>
          <w:szCs w:val="2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8" wp14:textId="77777777">
      <w:pPr>
        <w:spacing w:line="360" w:lineRule="auto"/>
        <w:rPr>
          <w:rFonts w:ascii="Arial" w:hAnsi="Arial" w:eastAsia="Arial" w:cs="Arial"/>
          <w:b w:val="1"/>
          <w:color w:val="009e9a"/>
          <w:sz w:val="20"/>
          <w:szCs w:val="2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9" wp14:textId="77777777">
      <w:pPr>
        <w:spacing w:line="360" w:lineRule="auto"/>
        <w:rPr>
          <w:rFonts w:ascii="Arial" w:hAnsi="Arial" w:eastAsia="Arial" w:cs="Arial"/>
          <w:b w:val="1"/>
          <w:color w:val="009e9a"/>
          <w:sz w:val="20"/>
          <w:szCs w:val="2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A" wp14:textId="77777777">
      <w:pPr>
        <w:spacing w:line="360" w:lineRule="auto"/>
        <w:rPr>
          <w:rFonts w:ascii="Arial" w:hAnsi="Arial" w:eastAsia="Arial" w:cs="Arial"/>
          <w:b w:val="1"/>
          <w:color w:val="2a30b0"/>
          <w:sz w:val="20"/>
          <w:szCs w:val="20"/>
        </w:rPr>
      </w:pPr>
    </w:p>
    <w:p w:rsidR="33E37232" w:rsidP="33E37232" w:rsidRDefault="33E37232" w14:paraId="4B24501E" w14:textId="668CE69A">
      <w:pPr>
        <w:pStyle w:val="Normal"/>
        <w:keepNext w:val="1"/>
        <w:spacing w:before="240" w:after="0" w:line="259" w:lineRule="auto"/>
        <w:jc w:val="center"/>
        <w:rPr>
          <w:color w:val="2A30B0"/>
          <w:sz w:val="56"/>
          <w:szCs w:val="56"/>
          <w:rtl w:val="0"/>
        </w:rPr>
      </w:pPr>
      <w:r w:rsidRPr="33E37232" w:rsidR="33E37232">
        <w:rPr>
          <w:rFonts w:ascii="Trebuchet MS" w:hAnsi="Trebuchet MS" w:eastAsia="Trebuchet MS" w:cs="Trebuchet MS"/>
          <w:color w:val="2A30B0"/>
          <w:sz w:val="56"/>
          <w:szCs w:val="56"/>
        </w:rPr>
        <w:t>Modelo arquitetural para refatoração da camada de back-end do processo de checkout em uma aplicação global</w:t>
      </w:r>
    </w:p>
    <w:p xmlns:wp14="http://schemas.microsoft.com/office/word/2010/wordml" w:rsidRPr="00000000" w:rsidR="00000000" w:rsidDel="00000000" w:rsidP="00000000" w:rsidRDefault="00000000" w14:paraId="0000000C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D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E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F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0" wp14:textId="1A5F1856">
      <w:pPr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 w:rsidRPr="5FE8FB76" w:rsidR="5FE8FB76">
        <w:rPr>
          <w:rFonts w:ascii="Trebuchet MS" w:hAnsi="Trebuchet MS" w:eastAsia="Trebuchet MS" w:cs="Trebuchet MS"/>
          <w:color w:val="000000"/>
          <w:sz w:val="32"/>
          <w:szCs w:val="32"/>
        </w:rPr>
        <w:t xml:space="preserve">Luiz Victor </w:t>
      </w:r>
      <w:proofErr w:type="spellStart"/>
      <w:r w:rsidRPr="5FE8FB76" w:rsidR="5FE8FB76">
        <w:rPr>
          <w:rFonts w:ascii="Trebuchet MS" w:hAnsi="Trebuchet MS" w:eastAsia="Trebuchet MS" w:cs="Trebuchet MS"/>
          <w:color w:val="000000"/>
          <w:sz w:val="32"/>
          <w:szCs w:val="32"/>
        </w:rPr>
        <w:t>Stefani</w:t>
      </w:r>
      <w:proofErr w:type="spellEnd"/>
      <w:r w:rsidRPr="5FE8FB76" w:rsidR="5FE8FB76">
        <w:rPr>
          <w:rFonts w:ascii="Trebuchet MS" w:hAnsi="Trebuchet MS" w:eastAsia="Trebuchet MS" w:cs="Trebuchet MS"/>
          <w:color w:val="000000"/>
          <w:sz w:val="32"/>
          <w:szCs w:val="32"/>
        </w:rPr>
        <w:t xml:space="preserve"> </w:t>
      </w:r>
      <w:proofErr w:type="spellStart"/>
      <w:r w:rsidRPr="5FE8FB76" w:rsidR="5FE8FB76">
        <w:rPr>
          <w:rFonts w:ascii="Trebuchet MS" w:hAnsi="Trebuchet MS" w:eastAsia="Trebuchet MS" w:cs="Trebuchet MS"/>
          <w:color w:val="000000"/>
          <w:sz w:val="32"/>
          <w:szCs w:val="32"/>
        </w:rPr>
        <w:t>Tinini</w:t>
      </w:r>
      <w:proofErr w:type="spellEnd"/>
    </w:p>
    <w:p xmlns:wp14="http://schemas.microsoft.com/office/word/2010/wordml" w:rsidRPr="00000000" w:rsidR="00000000" w:rsidDel="00000000" w:rsidP="00000000" w:rsidRDefault="00000000" w14:paraId="00000011" wp14:textId="77777777">
      <w:pPr>
        <w:rPr>
          <w:color w:val="00000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6829C5CE" w:rsidRDefault="00000000" w14:paraId="00000019" wp14:textId="2541FAF4">
      <w:pPr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 w:rsidRPr="6829C5CE" w:rsidR="6829C5CE">
        <w:rPr>
          <w:rFonts w:ascii="Trebuchet MS" w:hAnsi="Trebuchet MS" w:eastAsia="Trebuchet MS" w:cs="Trebuchet MS"/>
          <w:color w:val="000000"/>
          <w:sz w:val="28"/>
          <w:szCs w:val="28"/>
        </w:rPr>
        <w:t>Orientador: Professor Ricardo Brito Alves</w:t>
      </w:r>
    </w:p>
    <w:p xmlns:wp14="http://schemas.microsoft.com/office/word/2010/wordml" w:rsidRPr="00000000" w:rsidR="00000000" w:rsidDel="00000000" w:rsidP="00000000" w:rsidRDefault="00000000" w14:paraId="0000001A" wp14:textId="77777777">
      <w:pPr>
        <w:jc w:val="center"/>
        <w:rPr>
          <w:color w:val="000000"/>
        </w:rPr>
      </w:pPr>
    </w:p>
    <w:p w:rsidR="75797BF0" w:rsidP="75797BF0" w:rsidRDefault="75797BF0" w14:paraId="7A4FC803" w14:textId="0220B795">
      <w:pPr>
        <w:spacing w:line="360" w:lineRule="auto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</w:p>
    <w:p xmlns:wp14="http://schemas.microsoft.com/office/word/2010/wordml" w:rsidRPr="00000000" w:rsidR="00000000" w:rsidDel="00000000" w:rsidP="00000000" w:rsidRDefault="00000000" w14:paraId="0000001B" wp14:textId="6B7EEDDD">
      <w:pPr>
        <w:spacing w:line="360" w:lineRule="auto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 w:rsidRPr="5FE8FB76" w:rsidR="5FE8FB76">
        <w:rPr>
          <w:rFonts w:ascii="Trebuchet MS" w:hAnsi="Trebuchet MS" w:eastAsia="Trebuchet MS" w:cs="Trebuchet MS"/>
          <w:color w:val="000000"/>
          <w:sz w:val="32"/>
          <w:szCs w:val="32"/>
        </w:rPr>
        <w:t>Março de 2022</w:t>
      </w:r>
    </w:p>
    <w:p xmlns:wp14="http://schemas.microsoft.com/office/word/2010/wordml" w:rsidRPr="00000000" w:rsidR="00000000" w:rsidDel="00000000" w:rsidP="00000000" w:rsidRDefault="00000000" w14:paraId="0000001C" wp14:textId="77777777">
      <w:pPr>
        <w:spacing w:line="360" w:lineRule="auto"/>
        <w:jc w:val="center"/>
        <w:rPr>
          <w:rFonts w:ascii="Trebuchet MS" w:hAnsi="Trebuchet MS" w:eastAsia="Trebuchet MS" w:cs="Trebuchet MS"/>
          <w:sz w:val="28"/>
          <w:szCs w:val="28"/>
        </w:rPr>
        <w:sectPr>
          <w:type w:val="nextPage"/>
          <w:pgSz w:w="11906" w:h="16838" w:orient="portrait"/>
          <w:pgMar w:top="1134" w:right="851" w:bottom="1134" w:left="1418" w:header="709" w:footer="709"/>
          <w:pgNumType w:start="1"/>
          <w:titlePg w:val="1"/>
        </w:sectPr>
      </w:pPr>
      <w:r w:rsidRPr="00000000" w:rsidDel="00000000" w:rsidR="00000000">
        <w:rPr>
          <w:rFonts w:ascii="Arial" w:hAnsi="Arial" w:eastAsia="Arial" w:cs="Arial"/>
          <w:b w:val="1"/>
          <w:color w:val="006c69"/>
          <w:sz w:val="28"/>
          <w:szCs w:val="28"/>
        </w:rPr>
        <w:drawing>
          <wp:inline xmlns:wp14="http://schemas.microsoft.com/office/word/2010/wordprocessingDrawing" distT="0" distB="0" distL="0" distR="0" wp14:anchorId="0F908913" wp14:editId="7777777">
            <wp:extent cx="937465" cy="595372"/>
            <wp:effectExtent l="0" t="0" r="0" b="0"/>
            <wp:docPr id="6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95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D" wp14:textId="77777777">
      <w:pPr>
        <w:spacing w:after="0" w:line="240" w:lineRule="auto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 w:rsidRPr="5FE8FB76" w:rsidDel="00000000" w:rsidR="00000000">
        <w:rPr>
          <w:rFonts w:ascii="Trebuchet MS" w:hAnsi="Trebuchet MS" w:eastAsia="Trebuchet MS" w:cs="Trebuchet MS"/>
          <w:b w:val="1"/>
          <w:bCs w:val="1"/>
          <w:color w:val="000000"/>
          <w:sz w:val="28"/>
          <w:szCs w:val="28"/>
        </w:rPr>
        <w:t xml:space="preserve">LUIZ VICTOR STEFANI TININI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E" wp14:textId="77777777">
      <w:pPr>
        <w:spacing w:after="0" w:line="240" w:lineRule="auto"/>
        <w:rPr>
          <w:rFonts w:ascii="Trebuchet MS" w:hAnsi="Trebuchet MS" w:eastAsia="Trebuchet MS" w:cs="Trebuchet MS"/>
          <w:color w:val="000000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F" wp14:textId="77777777">
      <w:pPr>
        <w:spacing w:line="240" w:lineRule="auto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 w:rsidRPr="00000000" w:rsidDel="00000000" w:rsidR="00000000">
        <w:rPr>
          <w:rFonts w:ascii="Trebuchet MS" w:hAnsi="Trebuchet MS" w:eastAsia="Trebuchet MS" w:cs="Trebuchet MS"/>
          <w:b w:val="1"/>
          <w:color w:val="000000"/>
          <w:sz w:val="28"/>
          <w:szCs w:val="28"/>
          <w:rtl w:val="0"/>
        </w:rPr>
        <w:t xml:space="preserve">INSTITUTO DE GESTÃO E TECNOLOGIA DA INFORMAÇÃO</w:t>
      </w:r>
      <w:r w:rsidRPr="00000000" w:rsidDel="00000000" w:rsidR="00000000">
        <w:rPr>
          <w:rFonts w:ascii="Trebuchet MS" w:hAnsi="Trebuchet MS" w:eastAsia="Trebuchet MS" w:cs="Trebuchet MS"/>
          <w:b w:val="1"/>
          <w:color w:val="009e9a"/>
          <w:sz w:val="28"/>
          <w:szCs w:val="28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b w:val="1"/>
          <w:color w:val="009e9a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000000"/>
          <w:sz w:val="28"/>
          <w:szCs w:val="28"/>
          <w:rtl w:val="0"/>
        </w:rPr>
        <w:t xml:space="preserve">RELATÓRIO DO PROJETO APLICADO</w:t>
      </w:r>
    </w:p>
    <w:p xmlns:wp14="http://schemas.microsoft.com/office/word/2010/wordml" w:rsidRPr="00000000" w:rsidR="00000000" w:rsidDel="00000000" w:rsidP="00000000" w:rsidRDefault="00000000" wp14:textId="77777777" w14:paraId="00000022">
      <w:pPr>
        <w:spacing w:after="240" w:line="240" w:lineRule="auto"/>
        <w:rPr>
          <w:rFonts w:ascii="Trebuchet MS" w:hAnsi="Trebuchet MS" w:eastAsia="Trebuchet MS" w:cs="Trebuchet MS"/>
          <w:color w:val="000000"/>
          <w:sz w:val="24"/>
          <w:szCs w:val="24"/>
        </w:rPr>
      </w:pPr>
      <w:r w:rsidRPr="00000000" w:rsidDel="00000000" w:rsidR="00000000">
        <w:rPr>
          <w:rFonts w:ascii="Trebuchet MS" w:hAnsi="Trebuchet MS" w:eastAsia="Trebuchet MS" w:cs="Trebuchet MS"/>
          <w:color w:val="000000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000000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000000"/>
          <w:sz w:val="24"/>
          <w:szCs w:val="24"/>
          <w:rtl w:val="0"/>
        </w:rPr>
        <w:br w:type="textWrapping"/>
      </w:r>
      <w:r w:rsidRPr="00000000" w:rsidDel="00000000" w:rsidR="00000000">
        <w:rPr>
          <w:rtl w:val="0"/>
        </w:rPr>
      </w:r>
      <w:r w:rsidRPr="00000000" w:rsidDel="00000000" w:rsidR="00000000">
        <w:rPr>
          <w:rFonts w:ascii="Trebuchet MS" w:hAnsi="Trebuchet MS" w:eastAsia="Trebuchet MS" w:cs="Trebuchet MS"/>
          <w:color w:val="000000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000000"/>
          <w:sz w:val="24"/>
          <w:szCs w:val="24"/>
          <w:rtl w:val="0"/>
        </w:rPr>
        <w:br w:type="textWrapping"/>
      </w:r>
    </w:p>
    <w:p w:rsidR="5FE8FB76" w:rsidP="5FE8FB76" w:rsidRDefault="5FE8FB76" w14:paraId="5169036B" w14:textId="6162D033">
      <w:pPr>
        <w:pStyle w:val="Normal"/>
        <w:spacing w:line="240" w:lineRule="auto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 w:rsidRPr="33E37232" w:rsidR="33E37232">
        <w:rPr>
          <w:rFonts w:ascii="Trebuchet MS" w:hAnsi="Trebuchet MS" w:eastAsia="Trebuchet MS" w:cs="Trebuchet MS"/>
          <w:color w:val="353E3F"/>
          <w:sz w:val="52"/>
          <w:szCs w:val="52"/>
        </w:rPr>
        <w:t xml:space="preserve">Modelo arquitetural para </w:t>
      </w:r>
      <w:proofErr w:type="spellStart"/>
      <w:r w:rsidRPr="33E37232" w:rsidR="33E37232">
        <w:rPr>
          <w:rFonts w:ascii="Trebuchet MS" w:hAnsi="Trebuchet MS" w:eastAsia="Trebuchet MS" w:cs="Trebuchet MS"/>
          <w:color w:val="353E3F"/>
          <w:sz w:val="52"/>
          <w:szCs w:val="52"/>
        </w:rPr>
        <w:t>refatoração</w:t>
      </w:r>
      <w:proofErr w:type="spellEnd"/>
      <w:r w:rsidRPr="33E37232" w:rsidR="33E37232">
        <w:rPr>
          <w:rFonts w:ascii="Trebuchet MS" w:hAnsi="Trebuchet MS" w:eastAsia="Trebuchet MS" w:cs="Trebuchet MS"/>
          <w:color w:val="353E3F"/>
          <w:sz w:val="52"/>
          <w:szCs w:val="52"/>
        </w:rPr>
        <w:t xml:space="preserve"> da camada de back-end do processo de checkout em uma aplicação global</w:t>
      </w:r>
    </w:p>
    <w:p xmlns:wp14="http://schemas.microsoft.com/office/word/2010/wordml" w:rsidRPr="00000000" w:rsidR="00000000" w:rsidDel="00000000" w:rsidP="00000000" w:rsidRDefault="00000000" w14:paraId="00000024" wp14:textId="77777777">
      <w:pPr>
        <w:spacing w:line="240" w:lineRule="auto"/>
        <w:ind w:left="3969" w:firstLine="0"/>
        <w:rPr>
          <w:rFonts w:ascii="Trebuchet MS" w:hAnsi="Trebuchet MS" w:eastAsia="Trebuchet MS" w:cs="Trebuchet MS"/>
          <w:color w:val="353f40"/>
        </w:rPr>
      </w:pPr>
      <w:r w:rsidRPr="00000000" w:rsidDel="00000000" w:rsidR="00000000">
        <w:rPr>
          <w:rFonts w:ascii="Trebuchet MS" w:hAnsi="Trebuchet MS" w:eastAsia="Trebuchet MS" w:cs="Trebuchet MS"/>
          <w:color w:val="353f40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353f40"/>
          <w:rtl w:val="0"/>
        </w:rPr>
        <w:br w:type="textWrapping"/>
      </w:r>
    </w:p>
    <w:p xmlns:wp14="http://schemas.microsoft.com/office/word/2010/wordml" w:rsidRPr="00000000" w:rsidR="00000000" w:rsidDel="00000000" w:rsidP="00000000" w:rsidRDefault="00000000" w14:paraId="00000025" wp14:textId="77777777">
      <w:pPr>
        <w:spacing w:line="240" w:lineRule="auto"/>
        <w:ind w:left="3969" w:firstLine="0"/>
        <w:rPr>
          <w:rFonts w:ascii="Trebuchet MS" w:hAnsi="Trebuchet MS" w:eastAsia="Trebuchet MS" w:cs="Trebuchet MS"/>
          <w:color w:val="353f4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6" wp14:textId="7E372A1C">
      <w:pPr>
        <w:spacing w:line="240" w:lineRule="auto"/>
        <w:ind w:left="3969" w:firstLine="0"/>
        <w:rPr>
          <w:rFonts w:ascii="Trebuchet MS" w:hAnsi="Trebuchet MS" w:eastAsia="Trebuchet MS" w:cs="Trebuchet MS"/>
          <w:color w:val="000000"/>
          <w:sz w:val="24"/>
          <w:szCs w:val="24"/>
        </w:rPr>
      </w:pPr>
      <w:r w:rsidRPr="00000000" w:rsidDel="00000000" w:rsidR="00000000">
        <w:rPr>
          <w:rFonts w:ascii="Trebuchet MS" w:hAnsi="Trebuchet MS" w:eastAsia="Trebuchet MS" w:cs="Trebuchet MS"/>
          <w:color w:val="353f40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353f40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353f40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000000"/>
          <w:sz w:val="24"/>
          <w:szCs w:val="24"/>
        </w:rPr>
        <w:t xml:space="preserve">Relatório de Projeto Aplicado desenvolvido para fins de conclusão do curso MBA em Arquitetura de software e soluções.</w:t>
      </w:r>
      <w:r w:rsidRPr="00000000" w:rsidDel="00000000" w:rsidR="00000000">
        <w:rPr>
          <w:rFonts w:ascii="Trebuchet MS" w:hAnsi="Trebuchet MS" w:eastAsia="Trebuchet MS" w:cs="Trebuchet MS"/>
          <w:color w:val="000000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000000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color w:val="000000"/>
          <w:sz w:val="24"/>
          <w:szCs w:val="24"/>
        </w:rPr>
        <w:t xml:space="preserve">Orientador: </w:t>
      </w:r>
      <w:r w:rsidRPr="5FE8FB76" w:rsidR="5FE8FB76">
        <w:rPr>
          <w:rFonts w:ascii="Trebuchet MS" w:hAnsi="Trebuchet MS" w:eastAsia="Trebuchet MS" w:cs="Trebuchet MS"/>
          <w:color w:val="000000"/>
          <w:sz w:val="24"/>
          <w:szCs w:val="24"/>
        </w:rPr>
        <w:t>Professor Ricardo Brito Alves</w:t>
      </w:r>
      <w:r w:rsidRPr="5FE8FB76" w:rsidDel="00000000" w:rsidR="00000000">
        <w:rPr>
          <w:rFonts w:ascii="Trebuchet MS" w:hAnsi="Trebuchet MS" w:eastAsia="Trebuchet MS" w:cs="Trebuchet MS"/>
          <w:color w:val="000000"/>
          <w:sz w:val="24"/>
          <w:szCs w:val="24"/>
        </w:rPr>
        <w:t xml:space="preserve"> </w:t>
      </w:r>
      <w:r w:rsidRPr="5FE8FB76" w:rsidR="5FE8FB76">
        <w:rPr>
          <w:rFonts w:ascii="Trebuchet MS" w:hAnsi="Trebuchet MS" w:eastAsia="Trebuchet MS" w:cs="Trebuchet MS"/>
          <w:color w:val="353F40" w:themeColor="text1" w:themeTint="FF" w:themeShade="FF"/>
          <w:sz w:val="24"/>
          <w:szCs w:val="24"/>
        </w:rPr>
        <w:t> 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7" wp14:textId="77777777">
      <w:pPr>
        <w:spacing w:after="24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  <w:br w:type="textWrapping"/>
      </w:r>
    </w:p>
    <w:p xmlns:wp14="http://schemas.microsoft.com/office/word/2010/wordml" w:rsidRPr="00000000" w:rsidR="00000000" w:rsidDel="00000000" w:rsidP="5FE8FB76" w:rsidRDefault="00000000" w14:paraId="0000002B" wp14:textId="31431772">
      <w:pPr>
        <w:spacing w:line="360" w:lineRule="auto"/>
        <w:jc w:val="center"/>
        <w:rPr>
          <w:rFonts w:ascii="Trebuchet MS" w:hAnsi="Trebuchet MS" w:eastAsia="Trebuchet MS" w:cs="Trebuchet MS"/>
          <w:b w:val="1"/>
          <w:bCs w:val="1"/>
          <w:color w:val="271F95"/>
          <w:sz w:val="28"/>
          <w:szCs w:val="28"/>
          <w:rtl w:val="0"/>
        </w:rPr>
      </w:pPr>
      <w:r w:rsidRPr="00000000" w:rsidDel="00000000" w:rsidR="00000000">
        <w:rPr>
          <w:rFonts w:ascii="Arial" w:hAnsi="Arial" w:eastAsia="Arial" w:cs="Arial"/>
          <w:b w:val="1"/>
          <w:color w:val="006c69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rebuchet MS" w:hAnsi="Trebuchet MS" w:eastAsia="Trebuchet MS" w:cs="Trebuchet MS"/>
          <w:b w:val="1"/>
          <w:color w:val="006c69"/>
          <w:sz w:val="24"/>
          <w:szCs w:val="24"/>
          <w:rtl w:val="0"/>
        </w:rPr>
        <w:br w:type="textWrapping"/>
      </w:r>
      <w:r w:rsidRPr="5FE8FB76" w:rsidDel="00000000" w:rsidR="00000000">
        <w:rPr>
          <w:rFonts w:ascii="Trebuchet MS" w:hAnsi="Trebuchet MS" w:eastAsia="Trebuchet MS" w:cs="Trebuchet MS"/>
          <w:b w:val="1"/>
          <w:bCs w:val="1"/>
          <w:color w:val="271f95"/>
          <w:sz w:val="28"/>
          <w:szCs w:val="28"/>
        </w:rPr>
        <w:t xml:space="preserve">CAMPINAS</w:t>
      </w:r>
      <w:r w:rsidRPr="00000000" w:rsidDel="00000000" w:rsidR="00000000">
        <w:rPr>
          <w:rFonts w:ascii="Trebuchet MS" w:hAnsi="Trebuchet MS" w:eastAsia="Trebuchet MS" w:cs="Trebuchet MS"/>
          <w:b w:val="1"/>
          <w:color w:val="271f95"/>
          <w:sz w:val="28"/>
          <w:szCs w:val="28"/>
          <w:rtl w:val="0"/>
        </w:rPr>
        <w:br w:type="textWrapping"/>
      </w:r>
      <w:r w:rsidRPr="5FE8FB76" w:rsidR="5FE8FB76">
        <w:rPr>
          <w:rFonts w:ascii="Trebuchet MS" w:hAnsi="Trebuchet MS" w:eastAsia="Trebuchet MS" w:cs="Trebuchet MS"/>
          <w:b w:val="1"/>
          <w:bCs w:val="1"/>
          <w:color w:val="271F95"/>
          <w:sz w:val="28"/>
          <w:szCs w:val="28"/>
        </w:rPr>
        <w:t>Março de 2022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C" wp14:textId="77777777">
      <w:pPr>
        <w:keepNext w:val="1"/>
        <w:keepLines w:val="1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after="120" w:line="259" w:lineRule="auto"/>
        <w:rPr>
          <w:rFonts w:ascii="Trebuchet MS" w:hAnsi="Trebuchet MS" w:eastAsia="Trebuchet MS" w:cs="Trebuchet MS"/>
          <w:b w:val="1"/>
          <w:color w:val="1a1f20"/>
          <w:sz w:val="40"/>
          <w:szCs w:val="4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D" wp14:textId="77777777">
      <w:pPr>
        <w:keepNext w:val="1"/>
        <w:keepLines w:val="1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after="120" w:line="259" w:lineRule="auto"/>
        <w:rPr>
          <w:rFonts w:ascii="Trebuchet MS" w:hAnsi="Trebuchet MS" w:eastAsia="Trebuchet MS" w:cs="Trebuchet MS"/>
          <w:b w:val="1"/>
          <w:color w:val="1a1f20"/>
          <w:sz w:val="40"/>
          <w:szCs w:val="40"/>
        </w:rPr>
      </w:pPr>
      <w:r w:rsidRPr="00000000" w:rsidDel="00000000" w:rsidR="00000000">
        <w:rPr>
          <w:rFonts w:ascii="Trebuchet MS" w:hAnsi="Trebuchet MS" w:eastAsia="Trebuchet MS" w:cs="Trebuchet MS"/>
          <w:b w:val="1"/>
          <w:color w:val="1a1f20"/>
          <w:sz w:val="40"/>
          <w:szCs w:val="40"/>
          <w:rtl w:val="0"/>
        </w:rPr>
        <w:t xml:space="preserve">Sumário</w:t>
      </w:r>
    </w:p>
    <w:sdt>
      <w:sdtPr>
        <w:id w:val="278140446"/>
        <w:docPartObj>
          <w:docPartGallery w:val="Table of Contents"/>
          <w:docPartUnique w:val="1"/>
        </w:docPartObj>
      </w:sdtPr>
      <w:sdtContent>
        <w:p xmlns:wp14="http://schemas.microsoft.com/office/word/2010/wordml" w:rsidRPr="00000000" w:rsidR="00000000" w:rsidDel="00000000" w:rsidP="00000000" w:rsidRDefault="00000000" w14:paraId="0000002E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221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r w:rsidRPr="00000000" w:rsidDel="00000000" w:rsidR="00000000">
            <w:fldChar w:fldCharType="begin"/>
          </w:r>
          <w:r w:rsidRPr="00000000" w:rsidDel="00000000" w:rsidR="00000000">
            <w:instrText xml:space="preserve"> TOC \h \u \z </w:instrText>
          </w:r>
          <w:r w:rsidRPr="00000000" w:rsidDel="00000000" w:rsidR="00000000">
            <w:fldChar w:fldCharType="separate"/>
          </w:r>
          <w:hyperlink w:anchor="_heading=h.2xcytpi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 CANVAS do Projeto Aplicado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5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2F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880"/>
              <w:tab w:val="right" w:pos="8828"/>
            </w:tabs>
            <w:spacing w:before="0" w:after="100" w:line="276" w:lineRule="auto"/>
            <w:ind w:left="221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3as4poj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1.1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Desafio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6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0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1pxezwc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1.1.1 Análise de Contexto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6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1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2r0uhxc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1.1.2 Personas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7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2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1664s55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1.1.3 Benefícios e Justificativas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8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3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3q5sasy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1.1.4 Hipóteses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9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4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221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25b2l0r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1.2 Solução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10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5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kgcv8k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1.2.1 Objetivo SMART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10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6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34g0dwd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1.2.2 Premissas e Restrições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11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7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1jlao46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1.2.3 Backlog de Produto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12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8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442"/>
              <w:tab w:val="right" w:pos="8828"/>
            </w:tabs>
            <w:spacing w:before="0" w:after="100" w:line="276" w:lineRule="auto"/>
            <w:ind w:left="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43ky6rz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Área de Experimentação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13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9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221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2iq8gzs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2.1 Sprint 1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15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A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xvir7l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2.1.1 Solução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15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B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1100"/>
              <w:tab w:val="right" w:pos="8828"/>
            </w:tabs>
            <w:spacing w:before="0" w:after="100" w:line="276" w:lineRule="auto"/>
            <w:ind w:left="66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3hv69ve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●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Evidência do planejamento: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15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C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1100"/>
              <w:tab w:val="right" w:pos="8828"/>
            </w:tabs>
            <w:spacing w:before="0" w:after="100" w:line="276" w:lineRule="auto"/>
            <w:ind w:left="66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1x0gk37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●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Evidência da execução de cada requisito: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15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D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1100"/>
              <w:tab w:val="right" w:pos="8828"/>
            </w:tabs>
            <w:spacing w:before="0" w:after="100" w:line="276" w:lineRule="auto"/>
            <w:ind w:left="66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4h042r0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●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</w:hyperlink>
          <w:r w:rsidRPr="00000000" w:rsidDel="00000000" w:rsidR="00000000">
            <w:fldChar w:fldCharType="begin"/>
          </w:r>
          <w:r w:rsidRPr="00000000" w:rsidDel="00000000" w:rsidR="00000000">
            <w:instrText xml:space="preserve"> PAGEREF _heading=h.4h042r0 \h </w:instrText>
          </w:r>
          <w:r w:rsidRPr="00000000" w:rsidDel="00000000" w:rsidR="00000000">
            <w:fldChar w:fldCharType="separate"/>
          </w:r>
          <w:r w:rsidRPr="00000000" w:rsidDel="00000000" w:rsidR="00000000">
            <w:rPr>
              <w:color w:val="1a1f20"/>
              <w:sz w:val="24"/>
              <w:szCs w:val="24"/>
              <w:rtl w:val="0"/>
            </w:rPr>
            <w:t xml:space="preserve">Evidência dos resultados:</w:t>
          </w:r>
          <w:r w:rsidRPr="00000000" w:rsidDel="00000000" w:rsidR="00000000"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 w:rsidRPr="00000000" w:rsidDel="00000000" w:rsidR="00000000"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15</w:t>
          </w:r>
          <w:r w:rsidRPr="00000000" w:rsidDel="00000000" w:rsidR="00000000">
            <w:fldChar w:fldCharType="end"/>
          </w:r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E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2w5ecyt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2.1.2 Lições aprendidas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15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3F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221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1baon6m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2.2 Sprint 2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16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0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3vac5uf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2.2.1 Solução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16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1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1100"/>
              <w:tab w:val="right" w:pos="8828"/>
            </w:tabs>
            <w:spacing w:before="0" w:after="100" w:line="276" w:lineRule="auto"/>
            <w:ind w:left="66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2afmg28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●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Evidência do planejamento: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16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2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1100"/>
              <w:tab w:val="right" w:pos="8828"/>
            </w:tabs>
            <w:spacing w:before="0" w:after="100" w:line="276" w:lineRule="auto"/>
            <w:ind w:left="66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pkwqa1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●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Evidência da execução de cada requisito: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16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3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1100"/>
              <w:tab w:val="right" w:pos="8828"/>
            </w:tabs>
            <w:spacing w:before="0" w:after="100" w:line="276" w:lineRule="auto"/>
            <w:ind w:left="66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39kk8xu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●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</w:hyperlink>
          <w:r w:rsidRPr="00000000" w:rsidDel="00000000" w:rsidR="00000000">
            <w:fldChar w:fldCharType="begin"/>
          </w:r>
          <w:r w:rsidRPr="00000000" w:rsidDel="00000000" w:rsidR="00000000">
            <w:instrText xml:space="preserve"> PAGEREF _heading=h.39kk8xu \h </w:instrText>
          </w:r>
          <w:r w:rsidRPr="00000000" w:rsidDel="00000000" w:rsidR="00000000">
            <w:fldChar w:fldCharType="separate"/>
          </w:r>
          <w:r w:rsidRPr="00000000" w:rsidDel="00000000" w:rsidR="00000000">
            <w:rPr>
              <w:color w:val="1a1f20"/>
              <w:sz w:val="24"/>
              <w:szCs w:val="24"/>
              <w:rtl w:val="0"/>
            </w:rPr>
            <w:t xml:space="preserve">Evidência dos resultados:</w:t>
          </w:r>
          <w:r w:rsidRPr="00000000" w:rsidDel="00000000" w:rsidR="00000000"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 w:rsidRPr="00000000" w:rsidDel="00000000" w:rsidR="00000000"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16</w:t>
          </w:r>
          <w:r w:rsidRPr="00000000" w:rsidDel="00000000" w:rsidR="00000000">
            <w:fldChar w:fldCharType="end"/>
          </w:r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4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1opuj5n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2.2.2 Lições aprendidas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16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5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221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48pi1tg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2.3 Sprint 3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17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6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2nusc19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2.3.1 Solução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17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7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1100"/>
              <w:tab w:val="right" w:pos="8828"/>
            </w:tabs>
            <w:spacing w:before="0" w:after="100" w:line="276" w:lineRule="auto"/>
            <w:ind w:left="66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1302m92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●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Evidência do planejamento: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17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8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1100"/>
              <w:tab w:val="right" w:pos="8828"/>
            </w:tabs>
            <w:spacing w:before="0" w:after="100" w:line="276" w:lineRule="auto"/>
            <w:ind w:left="66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3mzq4wv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●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Evidência da execução de cada requisito: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17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9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left" w:pos="1100"/>
              <w:tab w:val="right" w:pos="8828"/>
            </w:tabs>
            <w:spacing w:before="0" w:after="100" w:line="276" w:lineRule="auto"/>
            <w:ind w:left="66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iq2k9uh7fyi7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●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</w:hyperlink>
          <w:r w:rsidRPr="00000000" w:rsidDel="00000000" w:rsidR="00000000">
            <w:fldChar w:fldCharType="begin"/>
          </w:r>
          <w:r w:rsidRPr="00000000" w:rsidDel="00000000" w:rsidR="00000000">
            <w:instrText xml:space="preserve"> PAGEREF _heading=h.iq2k9uh7fyi7 \h </w:instrText>
          </w:r>
          <w:r w:rsidRPr="00000000" w:rsidDel="00000000" w:rsidR="00000000">
            <w:fldChar w:fldCharType="separate"/>
          </w:r>
          <w:r w:rsidRPr="00000000" w:rsidDel="00000000" w:rsidR="00000000">
            <w:rPr>
              <w:color w:val="1a1f20"/>
              <w:sz w:val="24"/>
              <w:szCs w:val="24"/>
              <w:rtl w:val="0"/>
            </w:rPr>
            <w:t xml:space="preserve">Evidência dos resultados:</w:t>
          </w:r>
          <w:r w:rsidRPr="00000000" w:rsidDel="00000000" w:rsidR="00000000"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 w:rsidRPr="00000000" w:rsidDel="00000000" w:rsidR="00000000"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17</w:t>
          </w:r>
          <w:r w:rsidRPr="00000000" w:rsidDel="00000000" w:rsidR="00000000">
            <w:fldChar w:fldCharType="end"/>
          </w:r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A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442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2250f4o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2.3.2 Lições aprendidas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17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B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0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haapch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3. Considerações Finais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18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C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221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319y80a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3.1 Resultados Finais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18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D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221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4"/>
              <w:szCs w:val="24"/>
              <w:u w:val="none"/>
              <w:shd w:val="clear" w:fill="auto"/>
              <w:vertAlign w:val="baseline"/>
            </w:rPr>
          </w:pPr>
          <w:hyperlink w:anchor="_heading=h.1gf8i83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3.2 Contribuições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18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E" wp14:textId="77777777">
          <w:pPr>
            <w:keepNext w:val="0"/>
            <w:keepLines w:val="0"/>
            <w:pageBreakBefore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right" w:pos="8828"/>
            </w:tabs>
            <w:spacing w:before="0" w:after="100" w:line="276" w:lineRule="auto"/>
            <w:ind w:left="221" w:right="0" w:firstLine="0"/>
            <w:jc w:val="left"/>
            <w:rPr>
              <w:rFonts w:ascii="Trebuchet MS" w:hAnsi="Trebuchet MS" w:eastAsia="Trebuchet MS" w:cs="Trebuchet MS"/>
              <w:b w:val="0"/>
              <w:i w:val="0"/>
              <w:smallCaps w:val="0"/>
              <w:strike w:val="0"/>
              <w:color w:val="1a1f20"/>
              <w:sz w:val="22"/>
              <w:szCs w:val="22"/>
              <w:u w:val="none"/>
              <w:shd w:val="clear" w:fill="auto"/>
              <w:vertAlign w:val="baseline"/>
            </w:rPr>
          </w:pPr>
          <w:hyperlink w:anchor="_heading=h.40ew0vw"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3.3 Próximos passos</w:t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ab/>
            </w:r>
            <w:r w:rsidRPr="00000000" w:rsidDel="00000000" w:rsidR="00000000">
              <w:rPr>
                <w:rFonts w:ascii="Trebuchet MS" w:hAnsi="Trebuchet MS" w:eastAsia="Trebuchet MS" w:cs="Trebuchet MS"/>
                <w:b w:val="0"/>
                <w:i w:val="0"/>
                <w:smallCaps w:val="0"/>
                <w:strike w:val="0"/>
                <w:color w:val="1a1f2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18</w:t>
            </w:r>
          </w:hyperlink>
          <w:r w:rsidRPr="00000000" w:rsidDel="00000000" w:rsidR="00000000">
            <w:rPr>
              <w:rtl w:val="0"/>
            </w:rPr>
          </w:r>
        </w:p>
        <w:p xmlns:wp14="http://schemas.microsoft.com/office/word/2010/wordml" w:rsidRPr="00000000" w:rsidR="00000000" w:rsidDel="00000000" w:rsidP="00000000" w:rsidRDefault="00000000" w14:paraId="0000004F" wp14:textId="77777777">
          <w:pPr>
            <w:spacing w:line="276" w:lineRule="auto"/>
            <w:rPr>
              <w:color w:val="1a1f20"/>
            </w:rPr>
          </w:pPr>
          <w:r w:rsidRPr="00000000" w:rsidDel="00000000" w:rsidR="00000000">
            <w:rPr>
              <w:rtl w:val="0"/>
            </w:rPr>
          </w:r>
          <w:r w:rsidRPr="00000000" w:rsidDel="00000000" w:rsidR="00000000">
            <w:fldChar w:fldCharType="end"/>
          </w:r>
        </w:p>
      </w:sdtContent>
    </w:sdt>
    <w:p xmlns:wp14="http://schemas.microsoft.com/office/word/2010/wordml" w:rsidRPr="00000000" w:rsidR="00000000" w:rsidDel="00000000" w:rsidP="00000000" w:rsidRDefault="00000000" w14:paraId="00000050" wp14:textId="77777777">
      <w:pPr>
        <w:spacing w:line="259" w:lineRule="auto"/>
        <w:rPr>
          <w:rFonts w:ascii="Libre Franklin Medium" w:hAnsi="Libre Franklin Medium" w:eastAsia="Libre Franklin Medium" w:cs="Libre Franklin Medium"/>
          <w:color w:val="1a1f20"/>
          <w:sz w:val="40"/>
          <w:szCs w:val="40"/>
        </w:rPr>
        <w:sectPr>
          <w:headerReference w:type="default" r:id="rId15"/>
          <w:headerReference w:type="first" r:id="rId16"/>
          <w:headerReference w:type="even" r:id="rId17"/>
          <w:footerReference w:type="default" r:id="rId18"/>
          <w:type w:val="nextPage"/>
          <w:pgSz w:w="11906" w:h="16838" w:orient="portrait"/>
          <w:pgMar w:top="1417" w:right="1701" w:bottom="1417" w:left="1701" w:header="709" w:footer="708"/>
          <w:titlePg w:val="1"/>
        </w:sect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1" wp14:textId="77777777">
      <w:pPr>
        <w:pStyle w:val="Heading2"/>
        <w:rPr/>
      </w:pPr>
      <w:bookmarkStart w:name="_heading=h.2xcytpi" w:id="2"/>
      <w:bookmarkEnd w:id="2"/>
      <w:r w:rsidR="7277A853">
        <w:rPr/>
        <w:t>1. CANVAS do Projeto Aplicado</w:t>
      </w:r>
    </w:p>
    <w:p xmlns:wp14="http://schemas.microsoft.com/office/word/2010/wordml" w:rsidRPr="00000000" w:rsidR="00000000" w:rsidDel="00000000" w:rsidP="00000000" w:rsidRDefault="00000000" w14:paraId="00000052" wp14:textId="77777777">
      <w:pPr>
        <w:rPr>
          <w:i w:val="1"/>
          <w:color w:val="666666"/>
          <w:highlight w:val="white"/>
        </w:rPr>
      </w:pPr>
    </w:p>
    <w:p xmlns:wp14="http://schemas.microsoft.com/office/word/2010/wordml" w:rsidRPr="00000000" w:rsidR="00000000" w:rsidDel="00000000" w:rsidP="6B53E8D0" w:rsidRDefault="00000000" w14:paraId="00000054" wp14:textId="62E0FAC7">
      <w:pPr>
        <w:pStyle w:val="Normal"/>
        <w:rPr>
          <w:rFonts w:ascii="Trebuchet MS" w:hAnsi="Trebuchet MS" w:eastAsia="Trebuchet MS" w:cs="Trebuchet MS"/>
          <w:color w:val="353F40" w:themeColor="text1" w:themeTint="FF" w:themeShade="FF"/>
        </w:rPr>
      </w:pPr>
      <w:r>
        <w:drawing>
          <wp:inline xmlns:wp14="http://schemas.microsoft.com/office/word/2010/wordprocessingDrawing" wp14:editId="448A559B" wp14:anchorId="4862ABFA">
            <wp:extent cx="5591776" cy="3133725"/>
            <wp:effectExtent l="0" t="0" r="0" b="0"/>
            <wp:docPr id="1930292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de1727016b44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1776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3A048343" w:rsidRDefault="00000000" w14:paraId="00000055" wp14:textId="77777777">
      <w:pPr>
        <w:rPr>
          <w:b w:val="1"/>
          <w:bCs w:val="1"/>
          <w:i w:val="1"/>
          <w:iCs w:val="1"/>
          <w:color w:val="aeaaaa"/>
          <w:sz w:val="20"/>
          <w:szCs w:val="20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6" wp14:textId="77777777">
      <w:pPr>
        <w:pStyle w:val="Heading2"/>
        <w:numPr>
          <w:ilvl w:val="1"/>
          <w:numId w:val="4"/>
        </w:numPr>
        <w:ind w:left="630" w:hanging="630"/>
        <w:rPr/>
      </w:pPr>
      <w:bookmarkStart w:name="_heading=h.3as4poj" w:id="3"/>
      <w:bookmarkEnd w:id="3"/>
      <w:r w:rsidR="7277A853">
        <w:rPr/>
        <w:t>Desafio</w:t>
      </w:r>
    </w:p>
    <w:p xmlns:wp14="http://schemas.microsoft.com/office/word/2010/wordml" w:rsidRPr="00000000" w:rsidR="00000000" w:rsidDel="00000000" w:rsidP="00000000" w:rsidRDefault="00000000" w14:paraId="00000057" wp14:textId="77777777">
      <w:pPr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line="276" w:lineRule="auto"/>
        <w:ind w:left="720" w:hanging="720"/>
        <w:rPr>
          <w:b w:val="1"/>
          <w:color w:val="006c69"/>
          <w:highlight w:val="yellow"/>
        </w:rPr>
      </w:pPr>
      <w:bookmarkStart w:name="_heading=h.4d34og8" w:colFirst="0" w:colLast="0" w:id="4"/>
      <w:bookmarkEnd w:id="4"/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8" wp14:textId="77777777">
      <w:pPr>
        <w:pStyle w:val="Heading3"/>
      </w:pPr>
      <w:bookmarkStart w:name="_heading=h.1pxezwc" w:id="5"/>
      <w:bookmarkEnd w:id="5"/>
      <w:r w:rsidR="7277A853">
        <w:rPr/>
        <w:t>1.1.1 Análise de Contexto</w:t>
      </w:r>
    </w:p>
    <w:p w:rsidR="25634C21" w:rsidP="25634C21" w:rsidRDefault="25634C21" w14:paraId="55FBC8F2" w14:textId="3DE60FE8">
      <w:pPr>
        <w:pStyle w:val="Normal"/>
        <w:rPr>
          <w:rFonts w:ascii="Trebuchet MS" w:hAnsi="Trebuchet MS" w:eastAsia="Trebuchet MS" w:cs="Trebuchet MS"/>
          <w:color w:val="353F40" w:themeColor="text1" w:themeTint="FF" w:themeShade="FF"/>
        </w:rPr>
      </w:pPr>
    </w:p>
    <w:p w:rsidR="25634C21" w:rsidP="7277A853" w:rsidRDefault="25634C21" w14:paraId="5196DE6D" w14:textId="17CE9D8F">
      <w:pPr>
        <w:pStyle w:val="Normal"/>
        <w:rPr>
          <w:rFonts w:ascii="Trebuchet MS" w:hAnsi="Trebuchet MS" w:eastAsia="Trebuchet MS" w:cs="Trebuchet MS"/>
          <w:color w:val="353E3F" w:themeColor="text1" w:themeTint="FF" w:themeShade="FF"/>
        </w:rPr>
      </w:pPr>
      <w:r w:rsidRPr="7277A853" w:rsidR="7277A853">
        <w:rPr>
          <w:rFonts w:ascii="Trebuchet MS" w:hAnsi="Trebuchet MS" w:eastAsia="Trebuchet MS" w:cs="Trebuchet MS"/>
          <w:color w:val="353E3F"/>
        </w:rPr>
        <w:t xml:space="preserve">Uma empresa possui um produto global que escalou de um para mais de catorze países em um tempo muito curto. Apesar de ainda estar funcionando, o processo de checkout é um gargalo enorme no processo de uma venda. Ocorrem lentidões e falhas com uma certa frequência.  A forma de mitigar esse cenário até agora foi investindo em hardware, porem hoje uma </w:t>
      </w:r>
      <w:proofErr w:type="spellStart"/>
      <w:r w:rsidRPr="7277A853" w:rsidR="7277A853">
        <w:rPr>
          <w:rFonts w:ascii="Trebuchet MS" w:hAnsi="Trebuchet MS" w:eastAsia="Trebuchet MS" w:cs="Trebuchet MS"/>
          <w:color w:val="353E3F"/>
        </w:rPr>
        <w:t>refatoração</w:t>
      </w:r>
      <w:proofErr w:type="spellEnd"/>
      <w:r w:rsidRPr="7277A853" w:rsidR="7277A853">
        <w:rPr>
          <w:rFonts w:ascii="Trebuchet MS" w:hAnsi="Trebuchet MS" w:eastAsia="Trebuchet MS" w:cs="Trebuchet MS"/>
          <w:color w:val="353E3F"/>
        </w:rPr>
        <w:t xml:space="preserve"> do </w:t>
      </w:r>
      <w:r w:rsidRPr="7277A853" w:rsidR="7277A853">
        <w:rPr>
          <w:rFonts w:ascii="Trebuchet MS" w:hAnsi="Trebuchet MS" w:eastAsia="Trebuchet MS" w:cs="Trebuchet MS"/>
          <w:color w:val="353E3F"/>
        </w:rPr>
        <w:t>back-end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se faz necessária. </w:t>
      </w:r>
    </w:p>
    <w:p w:rsidR="25634C21" w:rsidP="25634C21" w:rsidRDefault="25634C21" w14:paraId="4B1766A1" w14:textId="7102674F">
      <w:pPr>
        <w:pStyle w:val="Normal"/>
        <w:rPr>
          <w:rFonts w:ascii="Trebuchet MS" w:hAnsi="Trebuchet MS" w:eastAsia="Trebuchet MS" w:cs="Trebuchet MS"/>
          <w:color w:val="353F40" w:themeColor="text1" w:themeTint="FF" w:themeShade="FF"/>
        </w:rPr>
      </w:pPr>
      <w:r w:rsidRPr="7277A853" w:rsidR="7277A853">
        <w:rPr>
          <w:rFonts w:ascii="Trebuchet MS" w:hAnsi="Trebuchet MS" w:eastAsia="Trebuchet MS" w:cs="Trebuchet MS"/>
          <w:color w:val="353E3F"/>
        </w:rPr>
        <w:t xml:space="preserve">Esse projeto irá focar no modelo arquitetural base para que essa </w:t>
      </w:r>
      <w:r w:rsidRPr="7277A853" w:rsidR="7277A853">
        <w:rPr>
          <w:rFonts w:ascii="Trebuchet MS" w:hAnsi="Trebuchet MS" w:eastAsia="Trebuchet MS" w:cs="Trebuchet MS"/>
          <w:color w:val="353E3F"/>
        </w:rPr>
        <w:t>refatoração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ocorra.</w:t>
      </w:r>
    </w:p>
    <w:p w:rsidR="3A048343" w:rsidP="3A048343" w:rsidRDefault="3A048343" w14:paraId="5C1669EA" w14:textId="082F08D2">
      <w:pPr>
        <w:pStyle w:val="Normal"/>
        <w:rPr>
          <w:rFonts w:ascii="Trebuchet MS" w:hAnsi="Trebuchet MS" w:eastAsia="Trebuchet MS" w:cs="Trebuchet MS"/>
          <w:color w:val="353F40" w:themeColor="text1" w:themeTint="FF" w:themeShade="FF"/>
        </w:rPr>
      </w:pPr>
    </w:p>
    <w:p w:rsidR="3A048343" w:rsidP="3A048343" w:rsidRDefault="3A048343" w14:paraId="07EF680B" w14:textId="01262044">
      <w:pPr>
        <w:pStyle w:val="Normal"/>
        <w:rPr>
          <w:rFonts w:ascii="Trebuchet MS" w:hAnsi="Trebuchet MS" w:eastAsia="Trebuchet MS" w:cs="Trebuchet MS"/>
          <w:b w:val="1"/>
          <w:bCs w:val="1"/>
          <w:color w:val="353F40" w:themeColor="text1" w:themeTint="FF" w:themeShade="FF"/>
        </w:rPr>
      </w:pP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>Matriz</w:t>
      </w: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 xml:space="preserve"> CSD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22"/>
        <w:gridCol w:w="2122"/>
        <w:gridCol w:w="2122"/>
        <w:gridCol w:w="2122"/>
      </w:tblGrid>
      <w:tr w:rsidR="3A048343" w:rsidTr="7277A853" w14:paraId="49C95C13">
        <w:tc>
          <w:tcPr>
            <w:tcW w:w="2122" w:type="dxa"/>
            <w:shd w:val="clear" w:color="auto" w:fill="95DCFF" w:themeFill="text2" w:themeFillTint="40"/>
            <w:tcMar/>
          </w:tcPr>
          <w:p w:rsidR="3A048343" w:rsidP="3A048343" w:rsidRDefault="3A048343" w14:paraId="63E671B8" w14:textId="7DD55B8E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  <w:tc>
          <w:tcPr>
            <w:tcW w:w="2122" w:type="dxa"/>
            <w:shd w:val="clear" w:color="auto" w:fill="95DCFF" w:themeFill="text2" w:themeFillTint="40"/>
            <w:tcMar/>
          </w:tcPr>
          <w:p w:rsidR="3A048343" w:rsidP="6B53E8D0" w:rsidRDefault="3A048343" w14:paraId="6C8B3611" w14:textId="0FB6223A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Certezas</w:t>
            </w:r>
          </w:p>
        </w:tc>
        <w:tc>
          <w:tcPr>
            <w:tcW w:w="2122" w:type="dxa"/>
            <w:shd w:val="clear" w:color="auto" w:fill="95DCFF" w:themeFill="text2" w:themeFillTint="40"/>
            <w:tcMar/>
          </w:tcPr>
          <w:p w:rsidR="3A048343" w:rsidP="6B53E8D0" w:rsidRDefault="3A048343" w14:paraId="081C3463" w14:textId="43944EA6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Suposições</w:t>
            </w:r>
          </w:p>
        </w:tc>
        <w:tc>
          <w:tcPr>
            <w:tcW w:w="2122" w:type="dxa"/>
            <w:shd w:val="clear" w:color="auto" w:fill="95DCFF" w:themeFill="text2" w:themeFillTint="40"/>
            <w:tcMar/>
          </w:tcPr>
          <w:p w:rsidR="3A048343" w:rsidP="6B53E8D0" w:rsidRDefault="3A048343" w14:paraId="19567A08" w14:textId="5E4BDCEA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Duvidas</w:t>
            </w:r>
          </w:p>
        </w:tc>
      </w:tr>
      <w:tr w:rsidR="3A048343" w:rsidTr="7277A853" w14:paraId="7917B1C1">
        <w:tc>
          <w:tcPr>
            <w:tcW w:w="2122" w:type="dxa"/>
            <w:shd w:val="clear" w:color="auto" w:fill="95DCFF" w:themeFill="text2" w:themeFillTint="40"/>
            <w:tcMar/>
          </w:tcPr>
          <w:p w:rsidR="3A048343" w:rsidP="6B53E8D0" w:rsidRDefault="3A048343" w14:paraId="3882A454" w14:textId="08C0118D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Atores</w:t>
            </w:r>
          </w:p>
        </w:tc>
        <w:tc>
          <w:tcPr>
            <w:tcW w:w="2122" w:type="dxa"/>
            <w:tcMar/>
          </w:tcPr>
          <w:p w:rsidR="3A048343" w:rsidP="7277A853" w:rsidRDefault="3A048343" w14:paraId="65C37352" w14:textId="236A6E8A">
            <w:pPr>
              <w:pStyle w:val="PargrafodaLista"/>
              <w:numPr>
                <w:ilvl w:val="0"/>
                <w:numId w:val="16"/>
              </w:numPr>
              <w:rPr>
                <w:rFonts w:ascii="Trebuchet MS" w:hAnsi="Trebuchet MS" w:eastAsia="Trebuchet MS" w:cs="Trebuchet MS" w:asciiTheme="minorAscii" w:hAnsiTheme="minorAscii" w:eastAsiaTheme="minorAscii" w:cstheme="minorAscii"/>
                <w:color w:val="353E3F" w:themeColor="text1" w:themeTint="FF" w:themeShade="FF"/>
                <w:sz w:val="22"/>
                <w:szCs w:val="22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O time de produto sabe que a arquitetura atual é ultrapassada</w:t>
            </w:r>
          </w:p>
          <w:p w:rsidR="3A048343" w:rsidP="7277A853" w:rsidRDefault="3A048343" w14:paraId="3F1E083E" w14:textId="15E61F5C">
            <w:pPr>
              <w:pStyle w:val="PargrafodaLista"/>
              <w:numPr>
                <w:ilvl w:val="0"/>
                <w:numId w:val="16"/>
              </w:numPr>
              <w:rPr>
                <w:rFonts w:ascii="Trebuchet MS" w:hAnsi="Trebuchet MS" w:eastAsia="Trebuchet MS" w:cs="Trebuchet MS" w:asciiTheme="minorAscii" w:hAnsiTheme="minorAscii" w:eastAsiaTheme="minorAscii" w:cstheme="minorAscii"/>
                <w:color w:val="353E3F" w:themeColor="text1" w:themeTint="FF" w:themeShade="FF"/>
                <w:sz w:val="22"/>
                <w:szCs w:val="22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O time de engenharia tem muita vontade de focar na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refatoração</w:t>
            </w:r>
          </w:p>
        </w:tc>
        <w:tc>
          <w:tcPr>
            <w:tcW w:w="2122" w:type="dxa"/>
            <w:tcMar/>
          </w:tcPr>
          <w:p w:rsidR="3A048343" w:rsidP="3A048343" w:rsidRDefault="3A048343" w14:paraId="2D026155" w14:textId="2BF197AD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  <w:tc>
          <w:tcPr>
            <w:tcW w:w="2122" w:type="dxa"/>
            <w:tcMar/>
          </w:tcPr>
          <w:p w:rsidR="3A048343" w:rsidP="3A048343" w:rsidRDefault="3A048343" w14:paraId="313ABF46" w14:textId="2BF197AD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</w:tr>
      <w:tr w:rsidR="3A048343" w:rsidTr="7277A853" w14:paraId="73833586">
        <w:tc>
          <w:tcPr>
            <w:tcW w:w="2122" w:type="dxa"/>
            <w:shd w:val="clear" w:color="auto" w:fill="95DCFF" w:themeFill="text2" w:themeFillTint="40"/>
            <w:tcMar/>
          </w:tcPr>
          <w:p w:rsidR="3A048343" w:rsidP="6B53E8D0" w:rsidRDefault="3A048343" w14:paraId="6BB8B6EF" w14:textId="564010FB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>
              <w:br/>
            </w:r>
            <w:r>
              <w:br/>
            </w:r>
            <w:r>
              <w:br/>
            </w:r>
            <w:r>
              <w:br/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Cenários</w:t>
            </w:r>
          </w:p>
        </w:tc>
        <w:tc>
          <w:tcPr>
            <w:tcW w:w="2122" w:type="dxa"/>
            <w:tcMar/>
          </w:tcPr>
          <w:p w:rsidR="3A048343" w:rsidP="25634C21" w:rsidRDefault="3A048343" w14:paraId="78EFF744" w14:textId="49C7DD36">
            <w:pPr>
              <w:pStyle w:val="PargrafodaLista"/>
              <w:numPr>
                <w:ilvl w:val="0"/>
                <w:numId w:val="18"/>
              </w:numPr>
              <w:rPr>
                <w:rFonts w:ascii="Trebuchet MS" w:hAnsi="Trebuchet MS" w:eastAsia="Trebuchet MS" w:cs="Trebuchet MS" w:asciiTheme="minorAscii" w:hAnsiTheme="minorAscii" w:eastAsiaTheme="minorAscii" w:cstheme="minorAscii"/>
                <w:color w:val="353E3F" w:themeColor="text1" w:themeTint="FF" w:themeShade="FF"/>
                <w:sz w:val="22"/>
                <w:szCs w:val="22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Novos clientes têm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que ser integrados sem colocar a saúde da plataforma em risco</w:t>
            </w:r>
          </w:p>
        </w:tc>
        <w:tc>
          <w:tcPr>
            <w:tcW w:w="2122" w:type="dxa"/>
            <w:tcMar/>
          </w:tcPr>
          <w:p w:rsidR="3A048343" w:rsidP="3A048343" w:rsidRDefault="3A048343" w14:paraId="0DB5C43E" w14:textId="2BF197AD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  <w:tc>
          <w:tcPr>
            <w:tcW w:w="2122" w:type="dxa"/>
            <w:tcMar/>
          </w:tcPr>
          <w:p w:rsidR="3A048343" w:rsidP="3A048343" w:rsidRDefault="3A048343" w14:paraId="792CFB18" w14:textId="42B3FCB6">
            <w:pPr>
              <w:pStyle w:val="Normal"/>
              <w:ind w:left="0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</w:tr>
      <w:tr w:rsidR="3A048343" w:rsidTr="7277A853" w14:paraId="4C31558D">
        <w:tc>
          <w:tcPr>
            <w:tcW w:w="2122" w:type="dxa"/>
            <w:shd w:val="clear" w:color="auto" w:fill="95DCFF" w:themeFill="text2" w:themeFillTint="40"/>
            <w:tcMar/>
          </w:tcPr>
          <w:p w:rsidR="3A048343" w:rsidP="6B53E8D0" w:rsidRDefault="3A048343" w14:paraId="74C5D900" w14:textId="43649F59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>
              <w:br/>
            </w:r>
            <w:r>
              <w:br/>
            </w:r>
            <w:r>
              <w:br/>
            </w:r>
            <w:r>
              <w:br/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Regras</w:t>
            </w:r>
          </w:p>
        </w:tc>
        <w:tc>
          <w:tcPr>
            <w:tcW w:w="2122" w:type="dxa"/>
            <w:tcMar/>
          </w:tcPr>
          <w:p w:rsidR="3A048343" w:rsidP="7277A853" w:rsidRDefault="3A048343" w14:paraId="08DAEE52" w14:textId="572605DF">
            <w:pPr>
              <w:pStyle w:val="PargrafodaLista"/>
              <w:numPr>
                <w:ilvl w:val="0"/>
                <w:numId w:val="19"/>
              </w:numPr>
              <w:rPr>
                <w:rFonts w:ascii="Trebuchet MS" w:hAnsi="Trebuchet MS" w:eastAsia="Trebuchet MS" w:cs="Trebuchet MS" w:asciiTheme="minorAscii" w:hAnsiTheme="minorAscii" w:eastAsiaTheme="minorAscii" w:cstheme="minorAscii"/>
                <w:color w:val="353E3F" w:themeColor="text1" w:themeTint="FF" w:themeShade="FF"/>
                <w:sz w:val="22"/>
                <w:szCs w:val="22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É preciso criar um plano de refatoração</w:t>
            </w:r>
          </w:p>
          <w:p w:rsidR="3A048343" w:rsidP="7277A853" w:rsidRDefault="3A048343" w14:paraId="07926D15" w14:textId="0EB365F6">
            <w:pPr>
              <w:pStyle w:val="PargrafodaLista"/>
              <w:numPr>
                <w:ilvl w:val="0"/>
                <w:numId w:val="19"/>
              </w:numPr>
              <w:rPr>
                <w:color w:val="353E3F" w:themeColor="text1" w:themeTint="FF" w:themeShade="FF"/>
                <w:sz w:val="22"/>
                <w:szCs w:val="22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É preciso cria um desenho da nova arquitetura</w:t>
            </w:r>
          </w:p>
        </w:tc>
        <w:tc>
          <w:tcPr>
            <w:tcW w:w="2122" w:type="dxa"/>
            <w:tcMar/>
          </w:tcPr>
          <w:p w:rsidR="3A048343" w:rsidP="7277A853" w:rsidRDefault="3A048343" w14:paraId="79AF3A15" w14:textId="52CC65F6">
            <w:pPr>
              <w:pStyle w:val="PargrafodaLista"/>
              <w:numPr>
                <w:ilvl w:val="0"/>
                <w:numId w:val="19"/>
              </w:numPr>
              <w:rPr>
                <w:rFonts w:ascii="Trebuchet MS" w:hAnsi="Trebuchet MS" w:eastAsia="Trebuchet MS" w:cs="Trebuchet MS" w:asciiTheme="minorAscii" w:hAnsiTheme="minorAscii" w:eastAsiaTheme="minorAscii" w:cstheme="minorAscii"/>
                <w:color w:val="353E3F" w:themeColor="text1" w:themeTint="FF" w:themeShade="FF"/>
                <w:sz w:val="22"/>
                <w:szCs w:val="22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A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refatoração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não pode causar impacto negativos nos clientes atuais</w:t>
            </w:r>
          </w:p>
        </w:tc>
        <w:tc>
          <w:tcPr>
            <w:tcW w:w="2122" w:type="dxa"/>
            <w:tcMar/>
          </w:tcPr>
          <w:p w:rsidR="3A048343" w:rsidP="3A048343" w:rsidRDefault="3A048343" w14:paraId="43C6D17C" w14:textId="2BF197AD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</w:tr>
    </w:tbl>
    <w:p xmlns:wp14="http://schemas.microsoft.com/office/word/2010/wordml" w:rsidRPr="00000000" w:rsidR="00000000" w:rsidDel="00000000" w:rsidP="3A048343" w:rsidRDefault="00000000" w14:paraId="00000067" wp14:textId="5E55A4B5">
      <w:pPr>
        <w:spacing w:after="0" w:line="360" w:lineRule="auto"/>
        <w:ind w:left="0"/>
        <w:jc w:val="both"/>
      </w:pPr>
    </w:p>
    <w:p w:rsidR="3A048343" w:rsidP="3A048343" w:rsidRDefault="3A048343" w14:paraId="42D7F980" w14:textId="269B4764">
      <w:pPr>
        <w:pStyle w:val="Normal"/>
        <w:spacing w:after="0" w:line="360" w:lineRule="auto"/>
        <w:ind w:left="0"/>
        <w:jc w:val="both"/>
        <w:rPr>
          <w:rFonts w:ascii="Trebuchet MS" w:hAnsi="Trebuchet MS" w:eastAsia="Trebuchet MS" w:cs="Trebuchet MS"/>
          <w:color w:val="353F40" w:themeColor="text1" w:themeTint="FF" w:themeShade="FF"/>
        </w:rPr>
      </w:pP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>POEMS</w:t>
      </w:r>
    </w:p>
    <w:tbl>
      <w:tblPr>
        <w:tblStyle w:val="TableGrid"/>
        <w:tblW w:w="8490" w:type="dxa"/>
        <w:tblLayout w:type="fixed"/>
        <w:tblLook w:val="06A0" w:firstRow="1" w:lastRow="0" w:firstColumn="1" w:lastColumn="0" w:noHBand="1" w:noVBand="1"/>
      </w:tblPr>
      <w:tblGrid>
        <w:gridCol w:w="1965"/>
        <w:gridCol w:w="1431"/>
        <w:gridCol w:w="1698"/>
        <w:gridCol w:w="1698"/>
        <w:gridCol w:w="1698"/>
      </w:tblGrid>
      <w:tr w:rsidR="3A048343" w:rsidTr="7277A853" w14:paraId="76F68622">
        <w:tc>
          <w:tcPr>
            <w:tcW w:w="1965" w:type="dxa"/>
            <w:shd w:val="clear" w:color="auto" w:fill="95DCFF" w:themeFill="text2" w:themeFillTint="40"/>
            <w:tcMar/>
          </w:tcPr>
          <w:p w:rsidR="3A048343" w:rsidP="6B53E8D0" w:rsidRDefault="3A048343" w14:paraId="386DB94A" w14:textId="5204373F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Pessoas</w:t>
            </w:r>
          </w:p>
        </w:tc>
        <w:tc>
          <w:tcPr>
            <w:tcW w:w="1431" w:type="dxa"/>
            <w:shd w:val="clear" w:color="auto" w:fill="95DCFF" w:themeFill="text2" w:themeFillTint="40"/>
            <w:tcMar/>
          </w:tcPr>
          <w:p w:rsidR="3A048343" w:rsidP="6B53E8D0" w:rsidRDefault="3A048343" w14:paraId="37619734" w14:textId="6E206592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Objetos</w:t>
            </w:r>
          </w:p>
        </w:tc>
        <w:tc>
          <w:tcPr>
            <w:tcW w:w="1698" w:type="dxa"/>
            <w:shd w:val="clear" w:color="auto" w:fill="95DCFF" w:themeFill="text2" w:themeFillTint="40"/>
            <w:tcMar/>
          </w:tcPr>
          <w:p w:rsidR="3A048343" w:rsidP="6B53E8D0" w:rsidRDefault="3A048343" w14:paraId="3A0B3F3B" w14:textId="292CD68D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Ambiente</w:t>
            </w:r>
          </w:p>
        </w:tc>
        <w:tc>
          <w:tcPr>
            <w:tcW w:w="1698" w:type="dxa"/>
            <w:shd w:val="clear" w:color="auto" w:fill="95DCFF" w:themeFill="text2" w:themeFillTint="40"/>
            <w:tcMar/>
          </w:tcPr>
          <w:p w:rsidR="3A048343" w:rsidP="6B53E8D0" w:rsidRDefault="3A048343" w14:paraId="7605AD0C" w14:textId="74DCAEAA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 xml:space="preserve">Mensagem </w:t>
            </w:r>
          </w:p>
        </w:tc>
        <w:tc>
          <w:tcPr>
            <w:tcW w:w="1698" w:type="dxa"/>
            <w:shd w:val="clear" w:color="auto" w:fill="95DCFF" w:themeFill="text2" w:themeFillTint="40"/>
            <w:tcMar/>
          </w:tcPr>
          <w:p w:rsidR="3A048343" w:rsidP="6B53E8D0" w:rsidRDefault="3A048343" w14:paraId="7FEF8D67" w14:textId="3B02EC5E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Serviços</w:t>
            </w:r>
          </w:p>
        </w:tc>
      </w:tr>
      <w:tr w:rsidR="3A048343" w:rsidTr="7277A853" w14:paraId="09C44289">
        <w:tc>
          <w:tcPr>
            <w:tcW w:w="1965" w:type="dxa"/>
            <w:shd w:val="clear" w:color="auto" w:fill="95DCFF" w:themeFill="text2" w:themeFillTint="40"/>
            <w:tcMar/>
          </w:tcPr>
          <w:p w:rsidR="3A048343" w:rsidP="3A048343" w:rsidRDefault="3A048343" w14:paraId="12515138" w14:textId="7B30130A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Quem está envolvido no contexto em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análise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?</w:t>
            </w:r>
          </w:p>
        </w:tc>
        <w:tc>
          <w:tcPr>
            <w:tcW w:w="1431" w:type="dxa"/>
            <w:shd w:val="clear" w:color="auto" w:fill="95DCFF" w:themeFill="text2" w:themeFillTint="40"/>
            <w:tcMar/>
          </w:tcPr>
          <w:p w:rsidR="3A048343" w:rsidP="3A048343" w:rsidRDefault="3A048343" w14:paraId="2FDBAE85" w14:textId="600C725F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Que objetos fazem parte do ambiente?</w:t>
            </w:r>
          </w:p>
        </w:tc>
        <w:tc>
          <w:tcPr>
            <w:tcW w:w="1698" w:type="dxa"/>
            <w:shd w:val="clear" w:color="auto" w:fill="95DCFF" w:themeFill="text2" w:themeFillTint="40"/>
            <w:tcMar/>
          </w:tcPr>
          <w:p w:rsidR="3A048343" w:rsidP="3A048343" w:rsidRDefault="3A048343" w14:paraId="10B3DA5B" w14:textId="1D2C25C6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Quais são as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características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do ambiente?</w:t>
            </w:r>
          </w:p>
        </w:tc>
        <w:tc>
          <w:tcPr>
            <w:tcW w:w="1698" w:type="dxa"/>
            <w:shd w:val="clear" w:color="auto" w:fill="95DCFF" w:themeFill="text2" w:themeFillTint="40"/>
            <w:tcMar/>
          </w:tcPr>
          <w:p w:rsidR="3A048343" w:rsidP="3A048343" w:rsidRDefault="3A048343" w14:paraId="6DC3D4A5" w14:textId="57C53B5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Que mensagens são comunicadas?</w:t>
            </w:r>
          </w:p>
        </w:tc>
        <w:tc>
          <w:tcPr>
            <w:tcW w:w="1698" w:type="dxa"/>
            <w:shd w:val="clear" w:color="auto" w:fill="95DCFF" w:themeFill="text2" w:themeFillTint="40"/>
            <w:tcMar/>
          </w:tcPr>
          <w:p w:rsidR="3A048343" w:rsidP="3A048343" w:rsidRDefault="3A048343" w14:paraId="66E6B937" w14:textId="3E8DC5BB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Quais serviços são oferecidos?</w:t>
            </w:r>
          </w:p>
        </w:tc>
      </w:tr>
      <w:tr w:rsidR="3A048343" w:rsidTr="7277A853" w14:paraId="32EB2A9C">
        <w:tc>
          <w:tcPr>
            <w:tcW w:w="1965" w:type="dxa"/>
            <w:tcMar/>
          </w:tcPr>
          <w:p w:rsidR="3A048343" w:rsidP="7277A853" w:rsidRDefault="3A048343" w14:paraId="6A5EAFC3" w14:textId="2BECF579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Desenvolvedores</w:t>
            </w:r>
          </w:p>
        </w:tc>
        <w:tc>
          <w:tcPr>
            <w:tcW w:w="1431" w:type="dxa"/>
            <w:tcMar/>
          </w:tcPr>
          <w:p w:rsidR="3A048343" w:rsidP="3A048343" w:rsidRDefault="3A048343" w14:paraId="19E8672B" w14:textId="2D116F7E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Computador, teclado e mouse</w:t>
            </w:r>
          </w:p>
        </w:tc>
        <w:tc>
          <w:tcPr>
            <w:tcW w:w="1698" w:type="dxa"/>
            <w:tcMar/>
          </w:tcPr>
          <w:p w:rsidR="3A048343" w:rsidP="3A048343" w:rsidRDefault="3A048343" w14:paraId="103880C7" w14:textId="4BEAAE16">
            <w:pPr>
              <w:pStyle w:val="Normal"/>
              <w:ind w:left="0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Home office ou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escritório</w:t>
            </w:r>
          </w:p>
        </w:tc>
        <w:tc>
          <w:tcPr>
            <w:tcW w:w="1698" w:type="dxa"/>
            <w:tcMar/>
          </w:tcPr>
          <w:p w:rsidR="3A048343" w:rsidP="3A048343" w:rsidRDefault="3A048343" w14:paraId="08E33503" w14:textId="17EC2DAD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Atuando no desenvolvimento das demandas da empresa</w:t>
            </w:r>
          </w:p>
        </w:tc>
        <w:tc>
          <w:tcPr>
            <w:tcW w:w="1698" w:type="dxa"/>
            <w:tcMar/>
          </w:tcPr>
          <w:p w:rsidR="3A048343" w:rsidP="6B53E8D0" w:rsidRDefault="3A048343" w14:paraId="36AE125D" w14:textId="658E0208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Desenvolvimento das funcionalidades e correção de bugs</w:t>
            </w:r>
          </w:p>
        </w:tc>
      </w:tr>
      <w:tr w:rsidR="3A048343" w:rsidTr="7277A853" w14:paraId="0A742563">
        <w:tc>
          <w:tcPr>
            <w:tcW w:w="1965" w:type="dxa"/>
            <w:tcMar/>
          </w:tcPr>
          <w:p w:rsidR="3A048343" w:rsidP="7277A853" w:rsidRDefault="3A048343" w14:paraId="6CDE9AA5" w14:textId="3F2F74AD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Pessoas de produto</w:t>
            </w:r>
          </w:p>
        </w:tc>
        <w:tc>
          <w:tcPr>
            <w:tcW w:w="1431" w:type="dxa"/>
            <w:tcMar/>
          </w:tcPr>
          <w:p w:rsidR="3A048343" w:rsidP="3A048343" w:rsidRDefault="3A048343" w14:paraId="3A408813" w14:textId="2D116F7E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Computador, teclado e mouse</w:t>
            </w:r>
          </w:p>
          <w:p w:rsidR="3A048343" w:rsidP="3A048343" w:rsidRDefault="3A048343" w14:paraId="5B294902" w14:textId="68FA2BA1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  <w:tc>
          <w:tcPr>
            <w:tcW w:w="1698" w:type="dxa"/>
            <w:tcMar/>
          </w:tcPr>
          <w:p w:rsidR="3A048343" w:rsidP="3A048343" w:rsidRDefault="3A048343" w14:paraId="519FBDCD" w14:textId="2D1258F1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Home office ou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escritório</w:t>
            </w:r>
          </w:p>
        </w:tc>
        <w:tc>
          <w:tcPr>
            <w:tcW w:w="1698" w:type="dxa"/>
            <w:tcMar/>
          </w:tcPr>
          <w:p w:rsidR="3A048343" w:rsidP="6B53E8D0" w:rsidRDefault="3A048343" w14:paraId="167E1F3A" w14:textId="5CC16CA6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Atuando no desenho das novas funcionalidades do sistema</w:t>
            </w:r>
          </w:p>
        </w:tc>
        <w:tc>
          <w:tcPr>
            <w:tcW w:w="1698" w:type="dxa"/>
            <w:tcMar/>
          </w:tcPr>
          <w:p w:rsidR="3A048343" w:rsidP="6B53E8D0" w:rsidRDefault="3A048343" w14:paraId="28F259DE" w14:textId="1EEAC785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Desenho de funcionalidades e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protótipos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. Validar as funcionalidades desenvolvidas.</w:t>
            </w:r>
          </w:p>
        </w:tc>
      </w:tr>
      <w:tr w:rsidR="3A048343" w:rsidTr="7277A853" w14:paraId="16D15B5D">
        <w:tc>
          <w:tcPr>
            <w:tcW w:w="1965" w:type="dxa"/>
            <w:tcMar/>
          </w:tcPr>
          <w:p w:rsidR="3A048343" w:rsidP="7277A853" w:rsidRDefault="3A048343" w14:paraId="3112EE1F" w14:textId="47AFB755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Pessoas de projeto</w:t>
            </w:r>
          </w:p>
        </w:tc>
        <w:tc>
          <w:tcPr>
            <w:tcW w:w="1431" w:type="dxa"/>
            <w:tcMar/>
          </w:tcPr>
          <w:p w:rsidR="3A048343" w:rsidP="3A048343" w:rsidRDefault="3A048343" w14:paraId="05577A7A" w14:textId="2D116F7E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Computador, teclado e mouse</w:t>
            </w:r>
          </w:p>
          <w:p w:rsidR="3A048343" w:rsidP="3A048343" w:rsidRDefault="3A048343" w14:paraId="73BC86D4" w14:textId="3278FE6E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  <w:tc>
          <w:tcPr>
            <w:tcW w:w="1698" w:type="dxa"/>
            <w:tcMar/>
          </w:tcPr>
          <w:p w:rsidR="3A048343" w:rsidP="3A048343" w:rsidRDefault="3A048343" w14:paraId="488C7314" w14:textId="382FED3B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Home office ou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escritório</w:t>
            </w:r>
          </w:p>
        </w:tc>
        <w:tc>
          <w:tcPr>
            <w:tcW w:w="1698" w:type="dxa"/>
            <w:tcMar/>
          </w:tcPr>
          <w:p w:rsidR="3A048343" w:rsidP="6B53E8D0" w:rsidRDefault="3A048343" w14:paraId="449F53FF" w14:textId="13416A1E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Atuando na organização dos processos da empresa</w:t>
            </w:r>
          </w:p>
        </w:tc>
        <w:tc>
          <w:tcPr>
            <w:tcW w:w="1698" w:type="dxa"/>
            <w:tcMar/>
          </w:tcPr>
          <w:p w:rsidR="3A048343" w:rsidP="6B53E8D0" w:rsidRDefault="3A048343" w14:paraId="2F3B9146" w14:textId="26D97B9B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Organização de pessoas e processos.</w:t>
            </w:r>
          </w:p>
        </w:tc>
      </w:tr>
      <w:tr w:rsidR="3A048343" w:rsidTr="7277A853" w14:paraId="5061B253">
        <w:tc>
          <w:tcPr>
            <w:tcW w:w="1965" w:type="dxa"/>
            <w:tcMar/>
          </w:tcPr>
          <w:p w:rsidR="3A048343" w:rsidP="7277A853" w:rsidRDefault="3A048343" w14:paraId="369B546C" w14:textId="32997AE6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Alta gerencia</w:t>
            </w:r>
          </w:p>
        </w:tc>
        <w:tc>
          <w:tcPr>
            <w:tcW w:w="1431" w:type="dxa"/>
            <w:tcMar/>
          </w:tcPr>
          <w:p w:rsidR="3A048343" w:rsidP="3A048343" w:rsidRDefault="3A048343" w14:paraId="0B5FE5FA" w14:textId="2D116F7E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Computador, teclado e mouse</w:t>
            </w:r>
          </w:p>
          <w:p w:rsidR="3A048343" w:rsidP="3A048343" w:rsidRDefault="3A048343" w14:paraId="2C0DD0E8" w14:textId="4B2CF907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  <w:tc>
          <w:tcPr>
            <w:tcW w:w="1698" w:type="dxa"/>
            <w:tcMar/>
          </w:tcPr>
          <w:p w:rsidR="3A048343" w:rsidP="3A048343" w:rsidRDefault="3A048343" w14:paraId="47D4AD52" w14:textId="1B523597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Home office ou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escritório</w:t>
            </w:r>
          </w:p>
        </w:tc>
        <w:tc>
          <w:tcPr>
            <w:tcW w:w="1698" w:type="dxa"/>
            <w:tcMar/>
          </w:tcPr>
          <w:p w:rsidR="3A048343" w:rsidP="6B53E8D0" w:rsidRDefault="3A048343" w14:paraId="365E6EBA" w14:textId="5B253BEC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Negociando novos contratos com novos clientes</w:t>
            </w:r>
          </w:p>
        </w:tc>
        <w:tc>
          <w:tcPr>
            <w:tcW w:w="1698" w:type="dxa"/>
            <w:tcMar/>
          </w:tcPr>
          <w:p w:rsidR="3A048343" w:rsidP="6B53E8D0" w:rsidRDefault="3A048343" w14:paraId="7EDE0992" w14:textId="6C9D37B6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Proporcionando novos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negócios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para a empresas. </w:t>
            </w:r>
          </w:p>
        </w:tc>
      </w:tr>
    </w:tbl>
    <w:p w:rsidR="3A048343" w:rsidP="3A048343" w:rsidRDefault="3A048343" w14:paraId="2788F105" w14:textId="7367B16F">
      <w:pPr>
        <w:pStyle w:val="Normal"/>
        <w:spacing w:after="0" w:line="360" w:lineRule="auto"/>
        <w:ind w:left="0"/>
        <w:jc w:val="both"/>
        <w:rPr>
          <w:rFonts w:ascii="Trebuchet MS" w:hAnsi="Trebuchet MS" w:eastAsia="Trebuchet MS" w:cs="Trebuchet MS"/>
          <w:color w:val="353F40" w:themeColor="text1" w:themeTint="FF" w:themeShade="FF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245"/>
        <w:gridCol w:w="4245"/>
      </w:tblGrid>
      <w:tr w:rsidR="3A048343" w:rsidTr="7277A853" w14:paraId="22A8F4F0">
        <w:tc>
          <w:tcPr>
            <w:tcW w:w="4245" w:type="dxa"/>
            <w:shd w:val="clear" w:color="auto" w:fill="95DCFF" w:themeFill="text2" w:themeFillTint="40"/>
            <w:tcMar/>
          </w:tcPr>
          <w:p w:rsidR="3A048343" w:rsidP="6B53E8D0" w:rsidRDefault="3A048343" w14:paraId="471D8149" w14:textId="7467AEB4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Registros</w:t>
            </w:r>
          </w:p>
        </w:tc>
        <w:tc>
          <w:tcPr>
            <w:tcW w:w="4245" w:type="dxa"/>
            <w:shd w:val="clear" w:color="auto" w:fill="95DCFF" w:themeFill="text2" w:themeFillTint="40"/>
            <w:tcMar/>
          </w:tcPr>
          <w:p w:rsidR="3A048343" w:rsidP="6B53E8D0" w:rsidRDefault="3A048343" w14:paraId="4480C038" w14:textId="79361CBD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Insights</w:t>
            </w:r>
          </w:p>
        </w:tc>
      </w:tr>
      <w:tr w:rsidR="3A048343" w:rsidTr="7277A853" w14:paraId="41C742FB">
        <w:tc>
          <w:tcPr>
            <w:tcW w:w="4245" w:type="dxa"/>
            <w:tcMar/>
          </w:tcPr>
          <w:p w:rsidR="3A048343" w:rsidP="6B53E8D0" w:rsidRDefault="3A048343" w14:paraId="4EE482BB" w14:textId="20B0281D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As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informações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iniciais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foram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obtidas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através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de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entrevista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com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desenvolvedores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, </w:t>
            </w:r>
            <w:proofErr w:type="spellStart"/>
            <w:r w:rsidRPr="7277A853" w:rsidR="7277A853">
              <w:rPr>
                <w:rFonts w:ascii="Trebuchet MS" w:hAnsi="Trebuchet MS" w:eastAsia="Trebuchet MS" w:cs="Trebuchet MS"/>
                <w:noProof w:val="0"/>
                <w:color w:val="353E3F"/>
                <w:lang w:val="pt-BR"/>
              </w:rPr>
              <w:t>Product</w:t>
            </w:r>
            <w:proofErr w:type="spellEnd"/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</w:t>
            </w:r>
            <w:proofErr w:type="spellStart"/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owner</w:t>
            </w:r>
            <w:proofErr w:type="spellEnd"/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e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diretores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</w:t>
            </w:r>
          </w:p>
        </w:tc>
        <w:tc>
          <w:tcPr>
            <w:tcW w:w="4245" w:type="dxa"/>
            <w:tcMar/>
          </w:tcPr>
          <w:p w:rsidR="3A048343" w:rsidP="7277A853" w:rsidRDefault="3A048343" w14:paraId="4E526560" w14:textId="7AD5AB28">
            <w:pPr>
              <w:pStyle w:val="PargrafodaLista"/>
              <w:numPr>
                <w:ilvl w:val="0"/>
                <w:numId w:val="30"/>
              </w:numPr>
              <w:rPr>
                <w:rFonts w:ascii="Trebuchet MS" w:hAnsi="Trebuchet MS" w:eastAsia="Trebuchet MS" w:cs="Trebuchet MS" w:asciiTheme="minorAscii" w:hAnsiTheme="minorAscii" w:eastAsiaTheme="minorAscii" w:cstheme="minorAscii"/>
                <w:color w:val="353E3F" w:themeColor="text1" w:themeTint="FF" w:themeShade="FF"/>
                <w:sz w:val="22"/>
                <w:szCs w:val="22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Envolver bastante os desenvolvedores e arquitetos no desenho da solução</w:t>
            </w:r>
          </w:p>
          <w:p w:rsidR="3A048343" w:rsidP="6B53E8D0" w:rsidRDefault="3A048343" w14:paraId="3F7A47E9" w14:textId="3AF94AE6">
            <w:pPr>
              <w:pStyle w:val="PargrafodaLista"/>
              <w:numPr>
                <w:ilvl w:val="0"/>
                <w:numId w:val="30"/>
              </w:numPr>
              <w:rPr>
                <w:color w:val="353E3F" w:themeColor="text1" w:themeTint="FF" w:themeShade="FF"/>
                <w:sz w:val="22"/>
                <w:szCs w:val="22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Envolver o produto, projeto engenharia e gerencia para que todos saibam a necessidade do projeto.</w:t>
            </w:r>
          </w:p>
        </w:tc>
      </w:tr>
    </w:tbl>
    <w:p w:rsidR="3A048343" w:rsidP="3A048343" w:rsidRDefault="3A048343" w14:paraId="759B2CA3" w14:textId="74F750C5">
      <w:pPr>
        <w:pStyle w:val="Heading3"/>
        <w:spacing w:line="360" w:lineRule="auto"/>
        <w:jc w:val="both"/>
        <w:rPr>
          <w:rtl w:val="0"/>
        </w:rPr>
      </w:pPr>
    </w:p>
    <w:p xmlns:wp14="http://schemas.microsoft.com/office/word/2010/wordml" w:rsidRPr="00000000" w:rsidR="00000000" w:rsidDel="00000000" w:rsidP="00000000" w:rsidRDefault="00000000" w14:paraId="00000068" wp14:textId="77777777">
      <w:pPr>
        <w:pStyle w:val="Heading3"/>
        <w:spacing w:line="360" w:lineRule="auto"/>
        <w:jc w:val="both"/>
      </w:pPr>
      <w:bookmarkStart w:name="_heading=h.2r0uhxc" w:id="8"/>
      <w:bookmarkEnd w:id="8"/>
      <w:r w:rsidR="7277A853">
        <w:rPr/>
        <w:t>1.1.2 Personas</w:t>
      </w:r>
    </w:p>
    <w:p xmlns:wp14="http://schemas.microsoft.com/office/word/2010/wordml" w:rsidRPr="00000000" w:rsidR="00000000" w:rsidDel="00000000" w:rsidP="3A048343" w:rsidRDefault="00000000" w14:paraId="094B36C5" wp14:textId="74F2A3B4">
      <w:pPr>
        <w:pStyle w:val="Normal"/>
        <w:spacing w:line="360" w:lineRule="auto"/>
        <w:rPr>
          <w:rFonts w:ascii="Trebuchet MS" w:hAnsi="Trebuchet MS" w:eastAsia="Trebuchet MS" w:cs="Trebuchet MS"/>
          <w:color w:val="353F40" w:themeColor="text1" w:themeTint="FF" w:themeShade="FF"/>
        </w:rPr>
      </w:pPr>
      <w:r>
        <w:drawing>
          <wp:inline xmlns:wp14="http://schemas.microsoft.com/office/word/2010/wordprocessingDrawing" wp14:editId="5625B10B" wp14:anchorId="30FBDA7C">
            <wp:extent cx="1809750" cy="1733550"/>
            <wp:effectExtent l="0" t="0" r="0" b="0"/>
            <wp:docPr id="1348228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b7d5f58e041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09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3A048343" w:rsidRDefault="00000000" w14:paraId="02F35514" wp14:textId="5BFA0AD4">
      <w:pPr>
        <w:pStyle w:val="Normal"/>
        <w:spacing w:line="360" w:lineRule="auto"/>
        <w:rPr>
          <w:b w:val="1"/>
          <w:bCs w:val="1"/>
          <w:color w:val="1A1F20" w:themeColor="text1" w:themeTint="FF" w:themeShade="8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João Silva</w:t>
      </w:r>
    </w:p>
    <w:p xmlns:wp14="http://schemas.microsoft.com/office/word/2010/wordml" w:rsidRPr="00000000" w:rsidR="00000000" w:rsidDel="00000000" w:rsidP="7277A853" w:rsidRDefault="00000000" w14:paraId="17638AB6" wp14:textId="7B03B8E5">
      <w:pPr>
        <w:pStyle w:val="PargrafodaLista"/>
        <w:numPr>
          <w:ilvl w:val="0"/>
          <w:numId w:val="10"/>
        </w:numPr>
        <w:spacing w:line="360" w:lineRule="auto"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Arquiteto de Sistemas</w:t>
      </w:r>
    </w:p>
    <w:p xmlns:wp14="http://schemas.microsoft.com/office/word/2010/wordml" w:rsidRPr="00000000" w:rsidR="00000000" w:rsidDel="00000000" w:rsidP="3A048343" w:rsidRDefault="00000000" w14:paraId="0B0DB8BF" wp14:textId="6F6ECCA1">
      <w:pPr>
        <w:pStyle w:val="PargrafodaLista"/>
        <w:numPr>
          <w:ilvl w:val="0"/>
          <w:numId w:val="10"/>
        </w:numPr>
        <w:spacing w:line="360" w:lineRule="auto"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38 anos</w:t>
      </w:r>
    </w:p>
    <w:p xmlns:wp14="http://schemas.microsoft.com/office/word/2010/wordml" w:rsidRPr="00000000" w:rsidR="00000000" w:rsidDel="00000000" w:rsidP="3A048343" w:rsidRDefault="00000000" w14:paraId="541766A8" wp14:textId="0E4D6AA9">
      <w:pPr>
        <w:pStyle w:val="PargrafodaLista"/>
        <w:numPr>
          <w:ilvl w:val="0"/>
          <w:numId w:val="10"/>
        </w:numPr>
        <w:spacing w:line="360" w:lineRule="auto"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5 anos de empresa</w:t>
      </w:r>
    </w:p>
    <w:p xmlns:wp14="http://schemas.microsoft.com/office/word/2010/wordml" w:rsidRPr="00000000" w:rsidR="00000000" w:rsidDel="00000000" w:rsidP="3A048343" w:rsidRDefault="00000000" w14:paraId="495312C1" wp14:textId="5B82B880">
      <w:pPr>
        <w:pStyle w:val="Normal"/>
        <w:spacing w:line="360" w:lineRule="auto"/>
        <w:rPr>
          <w:b w:val="1"/>
          <w:bCs w:val="1"/>
          <w:color w:val="1A1F20" w:themeColor="text1" w:themeTint="FF" w:themeShade="8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ele pensa e sente?</w:t>
      </w:r>
    </w:p>
    <w:p xmlns:wp14="http://schemas.microsoft.com/office/word/2010/wordml" w:rsidRPr="00000000" w:rsidR="00000000" w:rsidDel="00000000" w:rsidP="3A048343" w:rsidRDefault="00000000" w14:paraId="49C05612" wp14:textId="2ED85157">
      <w:pPr>
        <w:pStyle w:val="PargrafodaLista"/>
        <w:numPr>
          <w:ilvl w:val="0"/>
          <w:numId w:val="11"/>
        </w:numPr>
        <w:spacing w:line="360" w:lineRule="auto"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b w:val="0"/>
          <w:bCs w:val="0"/>
          <w:color w:val="1A1F20" w:themeColor="text1" w:themeTint="FF" w:themeShade="80"/>
        </w:rPr>
        <w:t>Fica feliz por conta da expansão constante da empresa.</w:t>
      </w:r>
    </w:p>
    <w:p xmlns:wp14="http://schemas.microsoft.com/office/word/2010/wordml" w:rsidRPr="00000000" w:rsidR="00000000" w:rsidDel="00000000" w:rsidP="7277A853" w:rsidRDefault="00000000" w14:paraId="2ED14F2E" wp14:textId="5D7781F1">
      <w:pPr>
        <w:pStyle w:val="PargrafodaLista"/>
        <w:numPr>
          <w:ilvl w:val="0"/>
          <w:numId w:val="11"/>
        </w:numPr>
        <w:spacing w:line="360" w:lineRule="auto"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b w:val="0"/>
          <w:bCs w:val="0"/>
          <w:color w:val="1A1F20" w:themeColor="text1" w:themeTint="FF" w:themeShade="80"/>
        </w:rPr>
        <w:t>Frustação por conta da quantidade de débitos técnicos.</w:t>
      </w:r>
    </w:p>
    <w:p xmlns:wp14="http://schemas.microsoft.com/office/word/2010/wordml" w:rsidRPr="00000000" w:rsidR="00000000" w:rsidDel="00000000" w:rsidP="3A048343" w:rsidRDefault="00000000" w14:paraId="560659E6" wp14:textId="7BB8CEBB">
      <w:pPr>
        <w:pStyle w:val="PargrafodaLista"/>
        <w:numPr>
          <w:ilvl w:val="0"/>
          <w:numId w:val="11"/>
        </w:numPr>
        <w:spacing w:line="360" w:lineRule="auto"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Tem medo que o sistema de checkout pare inesperadamente por conta de sobrecarga.</w:t>
      </w:r>
    </w:p>
    <w:p xmlns:wp14="http://schemas.microsoft.com/office/word/2010/wordml" w:rsidRPr="00000000" w:rsidR="00000000" w:rsidDel="00000000" w:rsidP="3A048343" w:rsidRDefault="00000000" w14:paraId="5C88C378" wp14:textId="36BDC422">
      <w:pPr>
        <w:pStyle w:val="Normal"/>
        <w:spacing w:line="360" w:lineRule="auto"/>
        <w:rPr>
          <w:b w:val="1"/>
          <w:bCs w:val="1"/>
          <w:color w:val="1A1F20" w:themeColor="text1" w:themeTint="FF" w:themeShade="8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ele escuta?</w:t>
      </w:r>
    </w:p>
    <w:p xmlns:wp14="http://schemas.microsoft.com/office/word/2010/wordml" w:rsidRPr="00000000" w:rsidR="00000000" w:rsidDel="00000000" w:rsidP="7277A853" w:rsidRDefault="00000000" w14:paraId="08FE3471" wp14:textId="0D218C99">
      <w:pPr>
        <w:pStyle w:val="PargrafodaLista"/>
        <w:numPr>
          <w:ilvl w:val="0"/>
          <w:numId w:val="12"/>
        </w:numPr>
        <w:spacing w:line="360" w:lineRule="auto"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 xml:space="preserve"> </w:t>
      </w:r>
      <w:r w:rsidRPr="7277A853" w:rsidR="7277A853">
        <w:rPr>
          <w:b w:val="0"/>
          <w:bCs w:val="0"/>
          <w:color w:val="1A1F20" w:themeColor="text1" w:themeTint="FF" w:themeShade="80"/>
        </w:rPr>
        <w:t xml:space="preserve">O sistema está lento para finalizar novas </w:t>
      </w:r>
      <w:r w:rsidRPr="7277A853" w:rsidR="7277A853">
        <w:rPr>
          <w:b w:val="0"/>
          <w:bCs w:val="0"/>
          <w:color w:val="1A1F20" w:themeColor="text1" w:themeTint="FF" w:themeShade="80"/>
        </w:rPr>
        <w:t>ordens</w:t>
      </w:r>
      <w:r w:rsidRPr="7277A853" w:rsidR="7277A853">
        <w:rPr>
          <w:b w:val="0"/>
          <w:bCs w:val="0"/>
          <w:color w:val="1A1F20" w:themeColor="text1" w:themeTint="FF" w:themeShade="80"/>
        </w:rPr>
        <w:t xml:space="preserve"> de compra</w:t>
      </w:r>
    </w:p>
    <w:p xmlns:wp14="http://schemas.microsoft.com/office/word/2010/wordml" w:rsidRPr="00000000" w:rsidR="00000000" w:rsidDel="00000000" w:rsidP="3A048343" w:rsidRDefault="00000000" w14:paraId="271E845A" wp14:textId="320A885E">
      <w:pPr>
        <w:pStyle w:val="PargrafodaLista"/>
        <w:numPr>
          <w:ilvl w:val="0"/>
          <w:numId w:val="12"/>
        </w:numPr>
        <w:spacing w:line="360" w:lineRule="auto"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Nosso processo de checkout não é escalável e não vai suportar a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expansão</w:t>
      </w:r>
    </w:p>
    <w:p xmlns:wp14="http://schemas.microsoft.com/office/word/2010/wordml" w:rsidRPr="00000000" w:rsidR="00000000" w:rsidDel="00000000" w:rsidP="3A048343" w:rsidRDefault="00000000" w14:paraId="5B419DBF" wp14:textId="63A8AB8C">
      <w:pPr>
        <w:pStyle w:val="Normal"/>
        <w:spacing w:line="360" w:lineRule="auto"/>
        <w:rPr>
          <w:b w:val="1"/>
          <w:bCs w:val="1"/>
          <w:color w:val="1A1F20" w:themeColor="text1" w:themeTint="FF" w:themeShade="8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fala e faz?</w:t>
      </w:r>
    </w:p>
    <w:p xmlns:wp14="http://schemas.microsoft.com/office/word/2010/wordml" w:rsidRPr="00000000" w:rsidR="00000000" w:rsidDel="00000000" w:rsidP="7277A853" w:rsidRDefault="00000000" w14:paraId="7995271E" wp14:textId="3B067D1B">
      <w:pPr>
        <w:pStyle w:val="PargrafodaLista"/>
        <w:numPr>
          <w:ilvl w:val="0"/>
          <w:numId w:val="13"/>
        </w:numPr>
        <w:spacing w:line="360" w:lineRule="auto"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Orienta os arquitetos de software para os rumos que a empresa está indo</w:t>
      </w:r>
    </w:p>
    <w:p xmlns:wp14="http://schemas.microsoft.com/office/word/2010/wordml" w:rsidRPr="00000000" w:rsidR="00000000" w:rsidDel="00000000" w:rsidP="3A048343" w:rsidRDefault="00000000" w14:paraId="6FA66A07" wp14:textId="7098C409">
      <w:pPr>
        <w:pStyle w:val="PargrafodaLista"/>
        <w:numPr>
          <w:ilvl w:val="0"/>
          <w:numId w:val="13"/>
        </w:numPr>
        <w:spacing w:line="360" w:lineRule="auto"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Negocia com o time de produto tempo para melhorias tecnicas</w:t>
      </w:r>
    </w:p>
    <w:p xmlns:wp14="http://schemas.microsoft.com/office/word/2010/wordml" w:rsidRPr="00000000" w:rsidR="00000000" w:rsidDel="00000000" w:rsidP="3A048343" w:rsidRDefault="00000000" w14:paraId="5C4600B3" wp14:textId="5A48F928">
      <w:pPr>
        <w:pStyle w:val="Normal"/>
        <w:spacing w:line="360" w:lineRule="auto"/>
        <w:rPr>
          <w:b w:val="1"/>
          <w:bCs w:val="1"/>
          <w:color w:val="1A1F20" w:themeColor="text1" w:themeTint="FF" w:themeShade="8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ele vê?</w:t>
      </w:r>
    </w:p>
    <w:p xmlns:wp14="http://schemas.microsoft.com/office/word/2010/wordml" w:rsidRPr="00000000" w:rsidR="00000000" w:rsidDel="00000000" w:rsidP="7277A853" w:rsidRDefault="00000000" w14:paraId="5460781A" wp14:textId="6CE11561">
      <w:pPr>
        <w:pStyle w:val="PargrafodaLista"/>
        <w:numPr>
          <w:ilvl w:val="0"/>
          <w:numId w:val="14"/>
        </w:numPr>
        <w:spacing w:line="360" w:lineRule="auto"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Grandes possibilidades de melhora no sistema</w:t>
      </w: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 xml:space="preserve"> </w:t>
      </w:r>
    </w:p>
    <w:p xmlns:wp14="http://schemas.microsoft.com/office/word/2010/wordml" w:rsidRPr="00000000" w:rsidR="00000000" w:rsidDel="00000000" w:rsidP="3A048343" w:rsidRDefault="00000000" w14:paraId="41535BC3" wp14:textId="0CF5FFE6">
      <w:pPr>
        <w:pStyle w:val="Normal"/>
        <w:spacing w:line="360" w:lineRule="auto"/>
        <w:rPr>
          <w:rFonts w:ascii="Trebuchet MS" w:hAnsi="Trebuchet MS" w:eastAsia="Trebuchet MS" w:cs="Trebuchet MS"/>
          <w:b w:val="1"/>
          <w:bCs w:val="1"/>
          <w:color w:val="353F40" w:themeColor="text1" w:themeTint="FF" w:themeShade="FF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Quais são suas necessidades?</w:t>
      </w:r>
    </w:p>
    <w:p xmlns:wp14="http://schemas.microsoft.com/office/word/2010/wordml" w:rsidRPr="00000000" w:rsidR="00000000" w:rsidDel="00000000" w:rsidP="7277A853" w:rsidRDefault="00000000" w14:paraId="6269D459" wp14:textId="0C6A14A6">
      <w:pPr>
        <w:pStyle w:val="PargrafodaLista"/>
        <w:numPr>
          <w:ilvl w:val="0"/>
          <w:numId w:val="15"/>
        </w:numPr>
        <w:spacing w:line="360" w:lineRule="auto"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Precisa de apoio do time de negócio para poder corrigir problemas da arquitetura legada.</w:t>
      </w:r>
    </w:p>
    <w:p xmlns:wp14="http://schemas.microsoft.com/office/word/2010/wordml" w:rsidRPr="00000000" w:rsidR="00000000" w:rsidDel="00000000" w:rsidP="6B53E8D0" w:rsidRDefault="00000000" w14:paraId="5C715B97" wp14:textId="5CC65A61">
      <w:pPr>
        <w:pStyle w:val="Normal"/>
        <w:spacing w:line="360" w:lineRule="auto"/>
        <w:rPr>
          <w:rFonts w:ascii="Trebuchet MS" w:hAnsi="Trebuchet MS" w:eastAsia="Trebuchet MS" w:cs="Trebuchet MS"/>
          <w:color w:val="353E3F" w:themeColor="text1" w:themeTint="FF" w:themeShade="FF"/>
        </w:rPr>
      </w:pPr>
      <w:r>
        <w:drawing>
          <wp:inline xmlns:wp14="http://schemas.microsoft.com/office/word/2010/wordprocessingDrawing" wp14:editId="36C5921F" wp14:anchorId="241F7FF0">
            <wp:extent cx="5348116" cy="4257748"/>
            <wp:effectExtent l="0" t="0" r="0" b="0"/>
            <wp:docPr id="815235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aafc2ebd548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" t="657" r="1219" b="131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8116" cy="42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3A048343" w:rsidRDefault="00000000" w14:paraId="00000069" wp14:textId="634A367A">
      <w:pPr>
        <w:pStyle w:val="Normal"/>
        <w:spacing w:line="360" w:lineRule="auto"/>
        <w:jc w:val="both"/>
        <w:rPr>
          <w:rFonts w:ascii="Trebuchet MS" w:hAnsi="Trebuchet MS" w:eastAsia="Trebuchet MS" w:cs="Trebuchet MS"/>
          <w:color w:val="353F40" w:themeColor="text1" w:themeTint="FF" w:themeShade="FF"/>
        </w:rPr>
      </w:pPr>
      <w:r>
        <w:drawing>
          <wp:inline xmlns:wp14="http://schemas.microsoft.com/office/word/2010/wordprocessingDrawing" wp14:editId="511E8520" wp14:anchorId="341D8926">
            <wp:extent cx="1762125" cy="1752600"/>
            <wp:effectExtent l="0" t="0" r="0" b="0"/>
            <wp:docPr id="80796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57036a2d0c4e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621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3A048343" w:rsidRDefault="00000000" w14:paraId="5CA0B6B2" wp14:textId="345C8253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José Carlos</w:t>
      </w:r>
    </w:p>
    <w:p xmlns:wp14="http://schemas.microsoft.com/office/word/2010/wordml" w:rsidRPr="00000000" w:rsidR="00000000" w:rsidDel="00000000" w:rsidP="7277A853" w:rsidRDefault="00000000" w14:paraId="4408E74A" wp14:textId="34834CC2">
      <w:pPr>
        <w:pStyle w:val="PargrafodaLista"/>
        <w:numPr>
          <w:ilvl w:val="0"/>
          <w:numId w:val="10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Desenvolvedor</w:t>
      </w:r>
    </w:p>
    <w:p xmlns:wp14="http://schemas.microsoft.com/office/word/2010/wordml" w:rsidRPr="00000000" w:rsidR="00000000" w:rsidDel="00000000" w:rsidP="3A048343" w:rsidRDefault="00000000" w14:paraId="09BA4114" wp14:textId="1AC75962">
      <w:pPr>
        <w:pStyle w:val="PargrafodaLista"/>
        <w:numPr>
          <w:ilvl w:val="0"/>
          <w:numId w:val="10"/>
        </w:numPr>
        <w:spacing w:after="0" w:line="360" w:lineRule="auto"/>
        <w:ind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26 anos</w:t>
      </w:r>
    </w:p>
    <w:p xmlns:wp14="http://schemas.microsoft.com/office/word/2010/wordml" w:rsidRPr="00000000" w:rsidR="00000000" w:rsidDel="00000000" w:rsidP="3A048343" w:rsidRDefault="00000000" w14:paraId="382228CC" wp14:textId="068B721D">
      <w:pPr>
        <w:pStyle w:val="PargrafodaLista"/>
        <w:numPr>
          <w:ilvl w:val="0"/>
          <w:numId w:val="10"/>
        </w:numPr>
        <w:spacing w:after="0" w:line="360" w:lineRule="auto"/>
        <w:ind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2 anos de empresa</w:t>
      </w:r>
    </w:p>
    <w:p xmlns:wp14="http://schemas.microsoft.com/office/word/2010/wordml" w:rsidRPr="00000000" w:rsidR="00000000" w:rsidDel="00000000" w:rsidP="3A048343" w:rsidRDefault="00000000" w14:paraId="23A75AE0" wp14:textId="5B82B880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ele pensa e sente?</w:t>
      </w:r>
    </w:p>
    <w:p xmlns:wp14="http://schemas.microsoft.com/office/word/2010/wordml" w:rsidRPr="00000000" w:rsidR="00000000" w:rsidDel="00000000" w:rsidP="7277A853" w:rsidRDefault="00000000" w14:paraId="1786D32F" wp14:textId="27FCED13">
      <w:pPr>
        <w:pStyle w:val="PargrafodaLista"/>
        <w:numPr>
          <w:ilvl w:val="0"/>
          <w:numId w:val="11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/>
          <w:sz w:val="22"/>
          <w:szCs w:val="22"/>
          <w:rtl w:val="0"/>
        </w:rPr>
      </w:pPr>
      <w:r w:rsidRPr="7277A853" w:rsidR="7277A853">
        <w:rPr>
          <w:b w:val="0"/>
          <w:bCs w:val="0"/>
          <w:color w:val="1A1F20" w:themeColor="text1" w:themeTint="FF" w:themeShade="80"/>
        </w:rPr>
        <w:t xml:space="preserve">Deseja virar arquiteto de </w:t>
      </w:r>
      <w:r w:rsidRPr="7277A853" w:rsidR="7277A853">
        <w:rPr>
          <w:b w:val="0"/>
          <w:bCs w:val="0"/>
          <w:color w:val="1A1F20" w:themeColor="text1" w:themeTint="FF" w:themeShade="80"/>
        </w:rPr>
        <w:t>software</w:t>
      </w:r>
      <w:r w:rsidRPr="7277A853" w:rsidR="7277A853">
        <w:rPr>
          <w:b w:val="0"/>
          <w:bCs w:val="0"/>
          <w:color w:val="1A1F20" w:themeColor="text1" w:themeTint="FF" w:themeShade="80"/>
        </w:rPr>
        <w:t xml:space="preserve"> em alguns anos </w:t>
      </w:r>
    </w:p>
    <w:p xmlns:wp14="http://schemas.microsoft.com/office/word/2010/wordml" w:rsidRPr="00000000" w:rsidR="00000000" w:rsidDel="00000000" w:rsidP="3A048343" w:rsidRDefault="00000000" w14:paraId="2291892B" wp14:textId="261C0BDE">
      <w:pPr>
        <w:pStyle w:val="PargrafodaLista"/>
        <w:numPr>
          <w:ilvl w:val="0"/>
          <w:numId w:val="11"/>
        </w:numPr>
        <w:spacing w:after="0" w:line="360" w:lineRule="auto"/>
        <w:ind/>
        <w:rPr>
          <w:b w:val="1"/>
          <w:bCs w:val="1"/>
          <w:color w:val="1a1f2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Está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sobrecarregado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por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conta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de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ter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que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ajudar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em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</w:t>
      </w:r>
      <w:proofErr w:type="spellStart"/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war</w:t>
      </w:r>
      <w:proofErr w:type="spellEnd"/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</w:t>
      </w:r>
      <w:proofErr w:type="spellStart"/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rooms</w:t>
      </w:r>
      <w:proofErr w:type="spellEnd"/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decorrentes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do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legado</w:t>
      </w:r>
    </w:p>
    <w:p xmlns:wp14="http://schemas.microsoft.com/office/word/2010/wordml" w:rsidRPr="00000000" w:rsidR="00000000" w:rsidDel="00000000" w:rsidP="3A048343" w:rsidRDefault="00000000" w14:paraId="5106B011" wp14:textId="36BDC422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ele escuta?</w:t>
      </w:r>
    </w:p>
    <w:p xmlns:wp14="http://schemas.microsoft.com/office/word/2010/wordml" w:rsidRPr="00000000" w:rsidR="00000000" w:rsidDel="00000000" w:rsidP="3A048343" w:rsidRDefault="00000000" w14:paraId="3FACF8B9" wp14:textId="3A05753D">
      <w:pPr>
        <w:pStyle w:val="PargrafodaLista"/>
        <w:numPr>
          <w:ilvl w:val="0"/>
          <w:numId w:val="12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color w:val="1a1f20"/>
          <w:sz w:val="22"/>
          <w:szCs w:val="22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 xml:space="preserve"> </w:t>
      </w:r>
      <w:r w:rsidRPr="7277A853" w:rsidR="7277A853">
        <w:rPr>
          <w:b w:val="0"/>
          <w:bCs w:val="0"/>
          <w:color w:val="1A1F20" w:themeColor="text1" w:themeTint="FF" w:themeShade="80"/>
        </w:rPr>
        <w:t>Temos mais 11 clientes para implantar o sistema esse ano</w:t>
      </w:r>
    </w:p>
    <w:p xmlns:wp14="http://schemas.microsoft.com/office/word/2010/wordml" w:rsidRPr="00000000" w:rsidR="00000000" w:rsidDel="00000000" w:rsidP="3A048343" w:rsidRDefault="00000000" w14:paraId="3CDCE114" wp14:textId="63A8AB8C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fala e faz?</w:t>
      </w:r>
    </w:p>
    <w:p xmlns:wp14="http://schemas.microsoft.com/office/word/2010/wordml" w:rsidRPr="00000000" w:rsidR="00000000" w:rsidDel="00000000" w:rsidP="7277A853" w:rsidRDefault="00000000" w14:paraId="05833404" wp14:textId="05DFC525">
      <w:pPr>
        <w:pStyle w:val="PargrafodaLista"/>
        <w:numPr>
          <w:ilvl w:val="0"/>
          <w:numId w:val="13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Ajuda no desenho de soluções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técnicas</w:t>
      </w:r>
    </w:p>
    <w:p xmlns:wp14="http://schemas.microsoft.com/office/word/2010/wordml" w:rsidRPr="00000000" w:rsidR="00000000" w:rsidDel="00000000" w:rsidP="3A048343" w:rsidRDefault="00000000" w14:paraId="5B4FCB25" wp14:textId="5982C39D">
      <w:pPr>
        <w:pStyle w:val="PargrafodaLista"/>
        <w:numPr>
          <w:ilvl w:val="0"/>
          <w:numId w:val="13"/>
        </w:numPr>
        <w:spacing w:after="0" w:line="360" w:lineRule="auto"/>
        <w:ind/>
        <w:rPr>
          <w:b w:val="1"/>
          <w:bCs w:val="1"/>
          <w:color w:val="1a1f2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É desenvolvedor Java</w:t>
      </w:r>
    </w:p>
    <w:p xmlns:wp14="http://schemas.microsoft.com/office/word/2010/wordml" w:rsidRPr="00000000" w:rsidR="00000000" w:rsidDel="00000000" w:rsidP="3A048343" w:rsidRDefault="00000000" w14:paraId="663C33EC" wp14:textId="6FD29C23">
      <w:pPr>
        <w:pStyle w:val="PargrafodaLista"/>
        <w:numPr>
          <w:ilvl w:val="0"/>
          <w:numId w:val="13"/>
        </w:numPr>
        <w:spacing w:after="0" w:line="360" w:lineRule="auto"/>
        <w:ind/>
        <w:rPr>
          <w:b w:val="1"/>
          <w:bCs w:val="1"/>
          <w:color w:val="1a1f2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Estuda tecnologias novas e quer trabalhar com novidades</w:t>
      </w:r>
    </w:p>
    <w:p xmlns:wp14="http://schemas.microsoft.com/office/word/2010/wordml" w:rsidRPr="00000000" w:rsidR="00000000" w:rsidDel="00000000" w:rsidP="3A048343" w:rsidRDefault="00000000" w14:paraId="4CEB1D12" wp14:textId="5A48F928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ele vê?</w:t>
      </w:r>
    </w:p>
    <w:p xmlns:wp14="http://schemas.microsoft.com/office/word/2010/wordml" w:rsidRPr="00000000" w:rsidR="00000000" w:rsidDel="00000000" w:rsidP="7277A853" w:rsidRDefault="00000000" w14:paraId="3DC42E17" wp14:textId="39A9E804">
      <w:pPr>
        <w:pStyle w:val="PargrafodaLista"/>
        <w:numPr>
          <w:ilvl w:val="0"/>
          <w:numId w:val="14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Grandes possibilidades de melhora no sistema</w:t>
      </w:r>
    </w:p>
    <w:p xmlns:wp14="http://schemas.microsoft.com/office/word/2010/wordml" w:rsidRPr="00000000" w:rsidR="00000000" w:rsidDel="00000000" w:rsidP="3A048343" w:rsidRDefault="00000000" w14:paraId="32000463" wp14:textId="14B18800">
      <w:pPr>
        <w:pStyle w:val="PargrafodaLista"/>
        <w:numPr>
          <w:ilvl w:val="0"/>
          <w:numId w:val="14"/>
        </w:numPr>
        <w:spacing w:after="0" w:line="360" w:lineRule="auto"/>
        <w:ind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 xml:space="preserve">Oportunidades de emprego em outras empresas </w:t>
      </w:r>
    </w:p>
    <w:p xmlns:wp14="http://schemas.microsoft.com/office/word/2010/wordml" w:rsidRPr="00000000" w:rsidR="00000000" w:rsidDel="00000000" w:rsidP="3A048343" w:rsidRDefault="00000000" w14:paraId="300C582C" wp14:textId="0CF5FFE6">
      <w:pPr>
        <w:pStyle w:val="Normal"/>
        <w:spacing w:after="0" w:line="360" w:lineRule="auto"/>
        <w:ind/>
        <w:rPr>
          <w:rFonts w:ascii="Trebuchet MS" w:hAnsi="Trebuchet MS" w:eastAsia="Trebuchet MS" w:cs="Trebuchet MS"/>
          <w:b w:val="1"/>
          <w:bCs w:val="1"/>
          <w:color w:val="353F40" w:themeColor="text1" w:themeTint="FF" w:themeShade="FF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Quais são suas necessidades?</w:t>
      </w:r>
    </w:p>
    <w:p xmlns:wp14="http://schemas.microsoft.com/office/word/2010/wordml" w:rsidRPr="00000000" w:rsidR="00000000" w:rsidDel="00000000" w:rsidP="7277A853" w:rsidRDefault="00000000" w14:paraId="7FC825AB" wp14:textId="0EAC43CD">
      <w:pPr>
        <w:pStyle w:val="PargrafodaLista"/>
        <w:numPr>
          <w:ilvl w:val="0"/>
          <w:numId w:val="15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 xml:space="preserve">Precisa trabalhar com novas tecnologias para poder acelerar o processo de sua mudança de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carreira.</w:t>
      </w:r>
    </w:p>
    <w:p xmlns:wp14="http://schemas.microsoft.com/office/word/2010/wordml" w:rsidRPr="00000000" w:rsidR="00000000" w:rsidDel="00000000" w:rsidP="3A048343" w:rsidRDefault="00000000" w14:paraId="745A3E18" wp14:textId="78C38AC9">
      <w:pPr>
        <w:pStyle w:val="Normal"/>
        <w:spacing w:after="0" w:line="360" w:lineRule="auto"/>
        <w:ind/>
        <w:rPr>
          <w:rFonts w:ascii="Trebuchet MS" w:hAnsi="Trebuchet MS" w:eastAsia="Trebuchet MS" w:cs="Trebuchet MS"/>
          <w:color w:val="353F40" w:themeColor="text1" w:themeTint="FF" w:themeShade="FF"/>
        </w:rPr>
      </w:pPr>
      <w:r>
        <w:drawing>
          <wp:inline xmlns:wp14="http://schemas.microsoft.com/office/word/2010/wordprocessingDrawing" wp14:editId="0A32D11A" wp14:anchorId="0189FDAE">
            <wp:extent cx="5304000" cy="4210050"/>
            <wp:effectExtent l="0" t="0" r="0" b="0"/>
            <wp:docPr id="1610668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0e237b27442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04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3A048343" w:rsidRDefault="00000000" w14:paraId="6ED48216" wp14:textId="1CFA57E5">
      <w:pPr>
        <w:pStyle w:val="Normal"/>
        <w:spacing w:after="0" w:line="360" w:lineRule="auto"/>
        <w:ind/>
        <w:rPr>
          <w:rFonts w:ascii="Trebuchet MS" w:hAnsi="Trebuchet MS" w:eastAsia="Trebuchet MS" w:cs="Trebuchet MS"/>
          <w:b w:val="0"/>
          <w:bCs w:val="0"/>
          <w:color w:val="353F40" w:themeColor="text1" w:themeTint="FF" w:themeShade="FF"/>
          <w:rtl w:val="0"/>
        </w:rPr>
      </w:pPr>
    </w:p>
    <w:p xmlns:wp14="http://schemas.microsoft.com/office/word/2010/wordml" w:rsidRPr="00000000" w:rsidR="00000000" w:rsidDel="00000000" w:rsidP="3A048343" w:rsidRDefault="00000000" w14:paraId="507CFAC0" wp14:textId="05513754">
      <w:pPr>
        <w:pStyle w:val="Normal"/>
        <w:spacing w:after="0" w:line="360" w:lineRule="auto"/>
        <w:ind/>
        <w:rPr>
          <w:rFonts w:ascii="Trebuchet MS" w:hAnsi="Trebuchet MS" w:eastAsia="Trebuchet MS" w:cs="Trebuchet MS"/>
          <w:color w:val="353F40" w:themeColor="text1" w:themeTint="FF" w:themeShade="FF"/>
        </w:rPr>
      </w:pPr>
      <w:r>
        <w:drawing>
          <wp:inline xmlns:wp14="http://schemas.microsoft.com/office/word/2010/wordprocessingDrawing" wp14:editId="75C5E99D" wp14:anchorId="1A163F8E">
            <wp:extent cx="1724025" cy="1762125"/>
            <wp:effectExtent l="0" t="0" r="0" b="0"/>
            <wp:docPr id="1531705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d9327f6c1b42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240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3A048343" w:rsidRDefault="00000000" w14:paraId="675BA887" wp14:textId="03AB4814">
      <w:pPr>
        <w:pStyle w:val="Normal"/>
        <w:spacing w:after="0" w:line="360" w:lineRule="auto"/>
        <w:ind/>
        <w:rPr>
          <w:rFonts w:ascii="Trebuchet MS" w:hAnsi="Trebuchet MS" w:eastAsia="Trebuchet MS" w:cs="Trebuchet MS"/>
          <w:b w:val="0"/>
          <w:bCs w:val="0"/>
          <w:color w:val="353F40" w:themeColor="text1" w:themeTint="FF" w:themeShade="FF"/>
          <w:rtl w:val="0"/>
        </w:rPr>
      </w:pPr>
    </w:p>
    <w:p xmlns:wp14="http://schemas.microsoft.com/office/word/2010/wordml" w:rsidRPr="00000000" w:rsidR="00000000" w:rsidDel="00000000" w:rsidP="3A048343" w:rsidRDefault="00000000" w14:paraId="44611FD3" wp14:textId="6890CE13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Ana Maria</w:t>
      </w:r>
    </w:p>
    <w:p xmlns:wp14="http://schemas.microsoft.com/office/word/2010/wordml" w:rsidRPr="00000000" w:rsidR="00000000" w:rsidDel="00000000" w:rsidP="7277A853" w:rsidRDefault="00000000" w14:paraId="28B578B5" wp14:textId="57EAD404">
      <w:pPr>
        <w:pStyle w:val="PargrafodaLista"/>
        <w:numPr>
          <w:ilvl w:val="0"/>
          <w:numId w:val="10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Product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 xml:space="preserve"> Manager</w:t>
      </w:r>
    </w:p>
    <w:p xmlns:wp14="http://schemas.microsoft.com/office/word/2010/wordml" w:rsidRPr="00000000" w:rsidR="00000000" w:rsidDel="00000000" w:rsidP="3A048343" w:rsidRDefault="00000000" w14:paraId="220D11B6" wp14:textId="49B0D9F9">
      <w:pPr>
        <w:pStyle w:val="PargrafodaLista"/>
        <w:numPr>
          <w:ilvl w:val="0"/>
          <w:numId w:val="10"/>
        </w:numPr>
        <w:spacing w:after="0" w:line="360" w:lineRule="auto"/>
        <w:ind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29 anos</w:t>
      </w:r>
    </w:p>
    <w:p xmlns:wp14="http://schemas.microsoft.com/office/word/2010/wordml" w:rsidRPr="00000000" w:rsidR="00000000" w:rsidDel="00000000" w:rsidP="3A048343" w:rsidRDefault="00000000" w14:paraId="3CEA6DB9" wp14:textId="7CC480C5">
      <w:pPr>
        <w:pStyle w:val="PargrafodaLista"/>
        <w:numPr>
          <w:ilvl w:val="0"/>
          <w:numId w:val="10"/>
        </w:numPr>
        <w:spacing w:after="0" w:line="360" w:lineRule="auto"/>
        <w:ind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3 anos de empresa</w:t>
      </w:r>
    </w:p>
    <w:p xmlns:wp14="http://schemas.microsoft.com/office/word/2010/wordml" w:rsidRPr="00000000" w:rsidR="00000000" w:rsidDel="00000000" w:rsidP="3A048343" w:rsidRDefault="00000000" w14:paraId="41078E5E" wp14:textId="3CFE8871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ela pensa e sente?</w:t>
      </w:r>
    </w:p>
    <w:p xmlns:wp14="http://schemas.microsoft.com/office/word/2010/wordml" w:rsidRPr="00000000" w:rsidR="00000000" w:rsidDel="00000000" w:rsidP="7277A853" w:rsidRDefault="00000000" w14:paraId="5C1A1392" wp14:textId="4C9A51D4">
      <w:pPr>
        <w:pStyle w:val="PargrafodaLista"/>
        <w:numPr>
          <w:ilvl w:val="0"/>
          <w:numId w:val="11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/>
          <w:sz w:val="22"/>
          <w:szCs w:val="22"/>
          <w:rtl w:val="0"/>
        </w:rPr>
      </w:pPr>
      <w:r w:rsidRPr="7277A853" w:rsidR="7277A853">
        <w:rPr>
          <w:b w:val="0"/>
          <w:bCs w:val="0"/>
          <w:color w:val="1A1F20" w:themeColor="text1" w:themeTint="FF" w:themeShade="80"/>
        </w:rPr>
        <w:t xml:space="preserve">Vê grandes possibilidades de expansão do negocio </w:t>
      </w:r>
    </w:p>
    <w:p xmlns:wp14="http://schemas.microsoft.com/office/word/2010/wordml" w:rsidRPr="00000000" w:rsidR="00000000" w:rsidDel="00000000" w:rsidP="3A048343" w:rsidRDefault="00000000" w14:paraId="63CD4547" wp14:textId="417CF4A8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ela escuta?</w:t>
      </w:r>
    </w:p>
    <w:p xmlns:wp14="http://schemas.microsoft.com/office/word/2010/wordml" w:rsidRPr="00000000" w:rsidR="00000000" w:rsidDel="00000000" w:rsidP="3A048343" w:rsidRDefault="00000000" w14:paraId="6B6207F9" wp14:textId="0A7CA126">
      <w:pPr>
        <w:pStyle w:val="PargrafodaLista"/>
        <w:numPr>
          <w:ilvl w:val="0"/>
          <w:numId w:val="12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color w:val="1a1f2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Que a empresa tem que integrar mais 11 clientes na plataforma</w:t>
      </w:r>
    </w:p>
    <w:p xmlns:wp14="http://schemas.microsoft.com/office/word/2010/wordml" w:rsidRPr="00000000" w:rsidR="00000000" w:rsidDel="00000000" w:rsidP="3A048343" w:rsidRDefault="00000000" w14:paraId="522A16C6" wp14:textId="63A8AB8C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fala e faz?</w:t>
      </w:r>
    </w:p>
    <w:p xmlns:wp14="http://schemas.microsoft.com/office/word/2010/wordml" w:rsidRPr="00000000" w:rsidR="00000000" w:rsidDel="00000000" w:rsidP="3A048343" w:rsidRDefault="00000000" w14:paraId="0D415F1A" wp14:textId="1E31DFFE">
      <w:pPr>
        <w:pStyle w:val="PargrafodaLista"/>
        <w:numPr>
          <w:ilvl w:val="0"/>
          <w:numId w:val="13"/>
        </w:numPr>
        <w:spacing w:after="0" w:line="360" w:lineRule="auto"/>
        <w:ind/>
        <w:rPr>
          <w:b w:val="1"/>
          <w:bCs w:val="1"/>
          <w:color w:val="1a1f2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Entende as necessidades dos clientes</w:t>
      </w:r>
    </w:p>
    <w:p xmlns:wp14="http://schemas.microsoft.com/office/word/2010/wordml" w:rsidRPr="00000000" w:rsidR="00000000" w:rsidDel="00000000" w:rsidP="3A048343" w:rsidRDefault="00000000" w14:paraId="2C3376E9" wp14:textId="3B1E04E4">
      <w:pPr>
        <w:pStyle w:val="PargrafodaLista"/>
        <w:numPr>
          <w:ilvl w:val="0"/>
          <w:numId w:val="13"/>
        </w:numPr>
        <w:spacing w:after="0" w:line="360" w:lineRule="auto"/>
        <w:ind/>
        <w:rPr>
          <w:b w:val="1"/>
          <w:bCs w:val="1"/>
          <w:color w:val="1a1f2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Ajuda os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PO’s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 xml:space="preserve"> a fazerem os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epicos</w:t>
      </w:r>
    </w:p>
    <w:p xmlns:wp14="http://schemas.microsoft.com/office/word/2010/wordml" w:rsidRPr="00000000" w:rsidR="00000000" w:rsidDel="00000000" w:rsidP="3A048343" w:rsidRDefault="00000000" w14:paraId="18D90170" wp14:textId="61753997">
      <w:pPr>
        <w:pStyle w:val="PargrafodaLista"/>
        <w:numPr>
          <w:ilvl w:val="0"/>
          <w:numId w:val="13"/>
        </w:numPr>
        <w:spacing w:after="0" w:line="360" w:lineRule="auto"/>
        <w:ind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1A1F20" w:themeColor="text1" w:themeTint="FF" w:themeShade="80"/>
        </w:rPr>
        <w:t>Negocia com o time de engenharia prioridades</w:t>
      </w:r>
    </w:p>
    <w:p xmlns:wp14="http://schemas.microsoft.com/office/word/2010/wordml" w:rsidRPr="00000000" w:rsidR="00000000" w:rsidDel="00000000" w:rsidP="3A048343" w:rsidRDefault="00000000" w14:paraId="23213BA4" wp14:textId="3EA65397">
      <w:pPr>
        <w:pStyle w:val="Normal"/>
        <w:spacing w:after="0" w:line="360" w:lineRule="auto"/>
        <w:ind/>
        <w:rPr>
          <w:b w:val="1"/>
          <w:bCs w:val="1"/>
          <w:color w:val="1a1f20"/>
          <w:rtl w:val="0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O que ela vê?</w:t>
      </w:r>
    </w:p>
    <w:p xmlns:wp14="http://schemas.microsoft.com/office/word/2010/wordml" w:rsidRPr="00000000" w:rsidR="00000000" w:rsidDel="00000000" w:rsidP="3A048343" w:rsidRDefault="00000000" w14:paraId="281789F3" wp14:textId="2E6767AD">
      <w:pPr>
        <w:pStyle w:val="PargrafodaLista"/>
        <w:numPr>
          <w:ilvl w:val="0"/>
          <w:numId w:val="14"/>
        </w:numPr>
        <w:spacing w:after="0" w:line="360" w:lineRule="auto"/>
        <w:ind/>
        <w:rPr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Grandes possibilidades para a plataforma no futuro</w:t>
      </w:r>
    </w:p>
    <w:p xmlns:wp14="http://schemas.microsoft.com/office/word/2010/wordml" w:rsidRPr="00000000" w:rsidR="00000000" w:rsidDel="00000000" w:rsidP="3A048343" w:rsidRDefault="00000000" w14:paraId="6B5F1FC1" wp14:textId="0CF5FFE6">
      <w:pPr>
        <w:pStyle w:val="Normal"/>
        <w:spacing w:after="0" w:line="360" w:lineRule="auto"/>
        <w:ind/>
        <w:rPr>
          <w:rFonts w:ascii="Trebuchet MS" w:hAnsi="Trebuchet MS" w:eastAsia="Trebuchet MS" w:cs="Trebuchet MS"/>
          <w:b w:val="1"/>
          <w:bCs w:val="1"/>
          <w:color w:val="353F40" w:themeColor="text1" w:themeTint="FF" w:themeShade="FF"/>
        </w:rPr>
      </w:pPr>
      <w:r w:rsidRPr="7277A853" w:rsidR="7277A853">
        <w:rPr>
          <w:b w:val="1"/>
          <w:bCs w:val="1"/>
          <w:color w:val="1A1F20" w:themeColor="text1" w:themeTint="FF" w:themeShade="80"/>
        </w:rPr>
        <w:t>Quais são suas necessidades?</w:t>
      </w:r>
    </w:p>
    <w:p xmlns:wp14="http://schemas.microsoft.com/office/word/2010/wordml" w:rsidRPr="00000000" w:rsidR="00000000" w:rsidDel="00000000" w:rsidP="7277A853" w:rsidRDefault="00000000" w14:paraId="166F6031" wp14:textId="07A628A7">
      <w:pPr>
        <w:pStyle w:val="PargrafodaLista"/>
        <w:numPr>
          <w:ilvl w:val="0"/>
          <w:numId w:val="15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1A1F20" w:themeColor="text1" w:themeTint="FF" w:themeShade="80"/>
          <w:sz w:val="22"/>
          <w:szCs w:val="22"/>
          <w:rtl w:val="0"/>
        </w:rPr>
      </w:pP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 xml:space="preserve">Precisa que os 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>débitos</w:t>
      </w:r>
      <w:r w:rsidRPr="7277A853" w:rsidR="7277A853">
        <w:rPr>
          <w:rFonts w:ascii="Trebuchet MS" w:hAnsi="Trebuchet MS" w:eastAsia="Trebuchet MS" w:cs="Trebuchet MS"/>
          <w:b w:val="0"/>
          <w:bCs w:val="0"/>
          <w:color w:val="353E3F"/>
        </w:rPr>
        <w:t xml:space="preserve"> técnicos sempre sejam desenhados no backlog para que possamos encaixar com o tempo nas sprints</w:t>
      </w:r>
    </w:p>
    <w:p xmlns:wp14="http://schemas.microsoft.com/office/word/2010/wordml" w:rsidRPr="00000000" w:rsidR="00000000" w:rsidDel="00000000" w:rsidP="3A048343" w:rsidRDefault="00000000" w14:paraId="5B7A85C9" wp14:textId="535DBE61">
      <w:pPr>
        <w:pStyle w:val="Normal"/>
        <w:spacing w:after="0" w:line="360" w:lineRule="auto"/>
        <w:ind/>
        <w:rPr>
          <w:rFonts w:ascii="Trebuchet MS" w:hAnsi="Trebuchet MS" w:eastAsia="Trebuchet MS" w:cs="Trebuchet MS"/>
          <w:color w:val="353F40" w:themeColor="text1" w:themeTint="FF" w:themeShade="FF"/>
        </w:rPr>
      </w:pPr>
      <w:r>
        <w:drawing>
          <wp:inline xmlns:wp14="http://schemas.microsoft.com/office/word/2010/wordprocessingDrawing" wp14:editId="0D2C4C69" wp14:anchorId="44752AD4">
            <wp:extent cx="5515972" cy="4619626"/>
            <wp:effectExtent l="0" t="0" r="0" b="0"/>
            <wp:docPr id="1479015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77dfbab44147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5972" cy="461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3A048343" w:rsidRDefault="00000000" w14:paraId="00000074" wp14:textId="6C895627">
      <w:pPr>
        <w:pStyle w:val="Normal"/>
        <w:spacing w:after="0" w:line="360" w:lineRule="auto"/>
        <w:ind/>
        <w:rPr>
          <w:rFonts w:ascii="Trebuchet MS" w:hAnsi="Trebuchet MS" w:eastAsia="Trebuchet MS" w:cs="Trebuchet MS"/>
          <w:b w:val="0"/>
          <w:bCs w:val="0"/>
          <w:color w:val="353F40" w:themeColor="text1" w:themeTint="FF" w:themeShade="FF"/>
          <w:rtl w:val="0"/>
        </w:rPr>
      </w:pPr>
    </w:p>
    <w:p xmlns:wp14="http://schemas.microsoft.com/office/word/2010/wordml" w:rsidRPr="00000000" w:rsidR="00000000" w:rsidDel="00000000" w:rsidP="00000000" w:rsidRDefault="00000000" w14:paraId="00000075" wp14:textId="77777777">
      <w:pPr>
        <w:pStyle w:val="Heading3"/>
        <w:spacing w:line="360" w:lineRule="auto"/>
        <w:rPr/>
      </w:pPr>
      <w:bookmarkStart w:name="_heading=h.1664s55" w:id="9"/>
      <w:bookmarkEnd w:id="9"/>
      <w:r w:rsidR="7277A853">
        <w:rPr/>
        <w:t>1.1.3 Benefícios e Justificativas</w:t>
      </w:r>
    </w:p>
    <w:p xmlns:wp14="http://schemas.microsoft.com/office/word/2010/wordml" w:rsidRPr="00000000" w:rsidR="00000000" w:rsidDel="00000000" w:rsidP="6B53E8D0" w:rsidRDefault="00000000" w14:paraId="00000083" wp14:textId="6C0334F8">
      <w:pPr>
        <w:spacing w:after="0" w:line="360" w:lineRule="auto"/>
        <w:ind/>
        <w:rPr>
          <w:color w:val="1a1f20"/>
        </w:rPr>
      </w:pPr>
      <w:proofErr w:type="spellStart"/>
      <w:r w:rsidRPr="6B53E8D0" w:rsidR="6B53E8D0">
        <w:rPr>
          <w:color w:val="1A1F20" w:themeColor="text1" w:themeTint="FF" w:themeShade="80"/>
        </w:rPr>
        <w:t xml:space="preserve"> </w:t>
      </w:r>
      <w:proofErr w:type="spellEnd"/>
    </w:p>
    <w:tbl>
      <w:tblPr>
        <w:tblStyle w:val="TableGrid"/>
        <w:tblW w:w="8490" w:type="dxa"/>
        <w:tblLayout w:type="fixed"/>
        <w:tblLook w:val="06A0" w:firstRow="1" w:lastRow="0" w:firstColumn="1" w:lastColumn="0" w:noHBand="1" w:noVBand="1"/>
      </w:tblPr>
      <w:tblGrid>
        <w:gridCol w:w="1890"/>
        <w:gridCol w:w="1530"/>
        <w:gridCol w:w="1425"/>
        <w:gridCol w:w="1905"/>
        <w:gridCol w:w="1740"/>
      </w:tblGrid>
      <w:tr w:rsidR="6B53E8D0" w:rsidTr="6671AA07" w14:paraId="3ABB03AB">
        <w:trPr>
          <w:trHeight w:val="525"/>
        </w:trPr>
        <w:tc>
          <w:tcPr>
            <w:tcW w:w="1890" w:type="dxa"/>
            <w:shd w:val="clear" w:color="auto" w:fill="95DCFF" w:themeFill="text2" w:themeFillTint="40"/>
            <w:tcMar/>
          </w:tcPr>
          <w:p w:rsidR="6B53E8D0" w:rsidP="6B53E8D0" w:rsidRDefault="6B53E8D0" w14:paraId="4910FB02" w14:textId="61E0DAA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Itens</w:t>
            </w:r>
          </w:p>
        </w:tc>
        <w:tc>
          <w:tcPr>
            <w:tcW w:w="1530" w:type="dxa"/>
            <w:shd w:val="clear" w:color="auto" w:fill="95DCFF" w:themeFill="text2" w:themeFillTint="40"/>
            <w:tcMar/>
          </w:tcPr>
          <w:p w:rsidR="6B53E8D0" w:rsidP="6B53E8D0" w:rsidRDefault="6B53E8D0" w14:paraId="295E5575" w14:textId="39889CED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Checkout Service</w:t>
            </w:r>
          </w:p>
        </w:tc>
        <w:tc>
          <w:tcPr>
            <w:tcW w:w="1425" w:type="dxa"/>
            <w:shd w:val="clear" w:color="auto" w:fill="95DCFF" w:themeFill="text2" w:themeFillTint="40"/>
            <w:tcMar/>
          </w:tcPr>
          <w:p w:rsidR="6B53E8D0" w:rsidP="6B53E8D0" w:rsidRDefault="6B53E8D0" w14:paraId="576F88C0" w14:textId="7ACC2318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Order</w:t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 xml:space="preserve"> Service</w:t>
            </w:r>
          </w:p>
        </w:tc>
        <w:tc>
          <w:tcPr>
            <w:tcW w:w="1905" w:type="dxa"/>
            <w:shd w:val="clear" w:color="auto" w:fill="95DCFF" w:themeFill="text2" w:themeFillTint="40"/>
            <w:tcMar/>
          </w:tcPr>
          <w:p w:rsidR="6B53E8D0" w:rsidP="6B53E8D0" w:rsidRDefault="6B53E8D0" w14:paraId="7AC7F90F" w14:textId="22CCE1D6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Order</w:t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 xml:space="preserve"> </w:t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Notification</w:t>
            </w:r>
          </w:p>
        </w:tc>
        <w:tc>
          <w:tcPr>
            <w:tcW w:w="1740" w:type="dxa"/>
            <w:shd w:val="clear" w:color="auto" w:fill="95DCFF" w:themeFill="text2" w:themeFillTint="40"/>
            <w:tcMar/>
          </w:tcPr>
          <w:p w:rsidR="6B53E8D0" w:rsidP="6B53E8D0" w:rsidRDefault="6B53E8D0" w14:paraId="4F4B009E" w14:textId="28FA58B8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 xml:space="preserve">Post </w:t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Order</w:t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 xml:space="preserve"> Service</w:t>
            </w:r>
          </w:p>
        </w:tc>
      </w:tr>
      <w:tr w:rsidR="3A048343" w:rsidTr="6671AA07" w14:paraId="6296DEE6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38A62F1F" w14:textId="1F070BD7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 xml:space="preserve">Objetivos </w:t>
            </w:r>
          </w:p>
        </w:tc>
        <w:tc>
          <w:tcPr>
            <w:tcW w:w="1530" w:type="dxa"/>
            <w:tcMar/>
          </w:tcPr>
          <w:p w:rsidR="6B53E8D0" w:rsidP="6B53E8D0" w:rsidRDefault="6B53E8D0" w14:paraId="36D0E4F3" w14:textId="339735AA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Verificar dados da compra e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finalizar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pedido</w:t>
            </w:r>
          </w:p>
        </w:tc>
        <w:tc>
          <w:tcPr>
            <w:tcW w:w="1425" w:type="dxa"/>
            <w:tcMar/>
          </w:tcPr>
          <w:p w:rsidR="6B53E8D0" w:rsidP="6B53E8D0" w:rsidRDefault="6B53E8D0" w14:paraId="5B803C67" w14:textId="7EC3F4C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Armazenar os dados da ordem</w:t>
            </w:r>
          </w:p>
        </w:tc>
        <w:tc>
          <w:tcPr>
            <w:tcW w:w="1905" w:type="dxa"/>
            <w:tcMar/>
          </w:tcPr>
          <w:p w:rsidR="6B53E8D0" w:rsidP="6B53E8D0" w:rsidRDefault="6B53E8D0" w14:paraId="3C01963C" w14:textId="5BA943B7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Notificar cliente sobre sua compra</w:t>
            </w:r>
          </w:p>
        </w:tc>
        <w:tc>
          <w:tcPr>
            <w:tcW w:w="1740" w:type="dxa"/>
            <w:tcMar/>
          </w:tcPr>
          <w:p w:rsidR="3A048343" w:rsidP="6B53E8D0" w:rsidRDefault="3A048343" w14:paraId="0D334F24" w14:textId="6F3A498B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Consumir estoque e dar pontos.</w:t>
            </w:r>
          </w:p>
        </w:tc>
      </w:tr>
      <w:tr w:rsidR="3A048343" w:rsidTr="6671AA07" w14:paraId="28CDCED4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299C6A32" w14:textId="7F239941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Atividades</w:t>
            </w:r>
          </w:p>
        </w:tc>
        <w:tc>
          <w:tcPr>
            <w:tcW w:w="1530" w:type="dxa"/>
            <w:tcMar/>
          </w:tcPr>
          <w:p w:rsidR="6B53E8D0" w:rsidP="6B53E8D0" w:rsidRDefault="6B53E8D0" w14:paraId="5313A1BF" w14:textId="37CD5A62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Remover chamadas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assíncronas</w:t>
            </w:r>
          </w:p>
          <w:p w:rsidR="6B53E8D0" w:rsidP="6B53E8D0" w:rsidRDefault="6B53E8D0" w14:paraId="144A0126" w14:textId="63667073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Remover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e-mail</w:t>
            </w:r>
          </w:p>
          <w:p w:rsidR="6B53E8D0" w:rsidP="6B53E8D0" w:rsidRDefault="6B53E8D0" w14:paraId="3A4B0AC5" w14:textId="7063BA69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Criar uma integração via fila</w:t>
            </w:r>
          </w:p>
        </w:tc>
        <w:tc>
          <w:tcPr>
            <w:tcW w:w="1425" w:type="dxa"/>
            <w:tcMar/>
          </w:tcPr>
          <w:p w:rsidR="6B53E8D0" w:rsidP="6B53E8D0" w:rsidRDefault="6B53E8D0" w14:paraId="3FF76E0F" w14:textId="2E0EFB58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Salvar uma ordem</w:t>
            </w:r>
          </w:p>
          <w:p w:rsidR="6B53E8D0" w:rsidP="6B53E8D0" w:rsidRDefault="6B53E8D0" w14:paraId="1F64B15A" w14:textId="04288DFF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  <w:tc>
          <w:tcPr>
            <w:tcW w:w="1905" w:type="dxa"/>
            <w:tcMar/>
          </w:tcPr>
          <w:p w:rsidR="6B53E8D0" w:rsidP="6B53E8D0" w:rsidRDefault="6B53E8D0" w14:paraId="568A0D61" w14:textId="005BF6BE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Mandar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email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de atualização de uma ordem</w:t>
            </w:r>
          </w:p>
        </w:tc>
        <w:tc>
          <w:tcPr>
            <w:tcW w:w="1740" w:type="dxa"/>
            <w:tcMar/>
          </w:tcPr>
          <w:p w:rsidR="3A048343" w:rsidP="6B53E8D0" w:rsidRDefault="3A048343" w14:paraId="451643A1" w14:textId="68B6F9C6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Consumir estoques e bonificar os clientes</w:t>
            </w:r>
          </w:p>
        </w:tc>
      </w:tr>
      <w:tr w:rsidR="3A048343" w:rsidTr="6671AA07" w14:paraId="106D5CB5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5E12ED65" w14:textId="53488DD0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Questões</w:t>
            </w:r>
          </w:p>
        </w:tc>
        <w:tc>
          <w:tcPr>
            <w:tcW w:w="1530" w:type="dxa"/>
            <w:tcMar/>
          </w:tcPr>
          <w:p w:rsidR="6B53E8D0" w:rsidP="6B53E8D0" w:rsidRDefault="6B53E8D0" w14:paraId="38C1BF32" w14:textId="7A84534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Quais os domínios que esse serviço deve ter?</w:t>
            </w:r>
          </w:p>
        </w:tc>
        <w:tc>
          <w:tcPr>
            <w:tcW w:w="1425" w:type="dxa"/>
            <w:tcMar/>
          </w:tcPr>
          <w:p w:rsidR="6B53E8D0" w:rsidP="6B53E8D0" w:rsidRDefault="6B53E8D0" w14:paraId="31309473" w14:textId="7A84534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Quais os domínios que esse serviço deve ter?</w:t>
            </w:r>
          </w:p>
          <w:p w:rsidR="6B53E8D0" w:rsidP="6B53E8D0" w:rsidRDefault="6B53E8D0" w14:paraId="6AD6F9C2" w14:textId="4BEBDBC7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  <w:tc>
          <w:tcPr>
            <w:tcW w:w="1905" w:type="dxa"/>
            <w:tcMar/>
          </w:tcPr>
          <w:p w:rsidR="6B53E8D0" w:rsidP="6B53E8D0" w:rsidRDefault="6B53E8D0" w14:paraId="2B785DB9" w14:textId="7A84534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Quais os domínios que esse serviço deve ter?</w:t>
            </w:r>
          </w:p>
          <w:p w:rsidR="6B53E8D0" w:rsidP="6B53E8D0" w:rsidRDefault="6B53E8D0" w14:paraId="7CE4E842" w14:textId="22A13607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  <w:tc>
          <w:tcPr>
            <w:tcW w:w="1740" w:type="dxa"/>
            <w:tcMar/>
          </w:tcPr>
          <w:p w:rsidR="3A048343" w:rsidP="6B53E8D0" w:rsidRDefault="3A048343" w14:paraId="7DB18D52" w14:textId="7A84534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Quais os domínios que esse serviço deve ter?</w:t>
            </w:r>
          </w:p>
          <w:p w:rsidR="3A048343" w:rsidP="3A048343" w:rsidRDefault="3A048343" w14:paraId="1C48360F" w14:textId="78357EAE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</w:tr>
      <w:tr w:rsidR="3A048343" w:rsidTr="6671AA07" w14:paraId="4EC1B5ED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440A0B0D" w14:textId="2BDD05B5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Barreiras</w:t>
            </w:r>
          </w:p>
        </w:tc>
        <w:tc>
          <w:tcPr>
            <w:tcW w:w="1530" w:type="dxa"/>
            <w:tcMar/>
          </w:tcPr>
          <w:p w:rsidR="6B53E8D0" w:rsidP="6B53E8D0" w:rsidRDefault="6B53E8D0" w14:paraId="3E08A58A" w14:textId="4DCA5B1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Manter o legado funcionando</w:t>
            </w:r>
          </w:p>
        </w:tc>
        <w:tc>
          <w:tcPr>
            <w:tcW w:w="1425" w:type="dxa"/>
            <w:tcMar/>
          </w:tcPr>
          <w:p w:rsidR="6B53E8D0" w:rsidP="6B53E8D0" w:rsidRDefault="6B53E8D0" w14:paraId="00555EEB" w14:textId="4DCA5B1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Manter o legado funcionando</w:t>
            </w:r>
          </w:p>
          <w:p w:rsidR="6B53E8D0" w:rsidP="6B53E8D0" w:rsidRDefault="6B53E8D0" w14:paraId="5E61B55D" w14:textId="082B198C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  <w:tc>
          <w:tcPr>
            <w:tcW w:w="1905" w:type="dxa"/>
            <w:tcMar/>
          </w:tcPr>
          <w:p w:rsidR="6B53E8D0" w:rsidP="6B53E8D0" w:rsidRDefault="6B53E8D0" w14:paraId="476D4196" w14:textId="4DCA5B1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Manter o legado funcionando</w:t>
            </w:r>
          </w:p>
          <w:p w:rsidR="6B53E8D0" w:rsidP="6B53E8D0" w:rsidRDefault="6B53E8D0" w14:paraId="6F32E1ED" w14:textId="098BF446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  <w:tc>
          <w:tcPr>
            <w:tcW w:w="1740" w:type="dxa"/>
            <w:tcMar/>
          </w:tcPr>
          <w:p w:rsidR="3A048343" w:rsidP="6B53E8D0" w:rsidRDefault="3A048343" w14:paraId="4AEF2017" w14:textId="4DCA5B1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Manter o legado funcionando</w:t>
            </w:r>
          </w:p>
          <w:p w:rsidR="3A048343" w:rsidP="3A048343" w:rsidRDefault="3A048343" w14:paraId="3E21B8CD" w14:textId="50CCD3AF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</w:tr>
      <w:tr w:rsidR="3A048343" w:rsidTr="6671AA07" w14:paraId="1DC5E587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070CB7FB" w14:textId="7644BCA8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Ações do cliente</w:t>
            </w:r>
          </w:p>
        </w:tc>
        <w:tc>
          <w:tcPr>
            <w:tcW w:w="1530" w:type="dxa"/>
            <w:tcMar/>
          </w:tcPr>
          <w:p w:rsidR="6B53E8D0" w:rsidP="7277A853" w:rsidRDefault="6B53E8D0" w14:paraId="1FC8A483" w14:textId="0B83D90D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Fechar um pedido</w:t>
            </w:r>
          </w:p>
        </w:tc>
        <w:tc>
          <w:tcPr>
            <w:tcW w:w="1425" w:type="dxa"/>
            <w:tcMar/>
          </w:tcPr>
          <w:p w:rsidR="6B53E8D0" w:rsidP="7277A853" w:rsidRDefault="6B53E8D0" w14:paraId="46BE2DBC" w14:textId="6E322CF2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N/A - Ação automática do sistema</w:t>
            </w:r>
          </w:p>
        </w:tc>
        <w:tc>
          <w:tcPr>
            <w:tcW w:w="1905" w:type="dxa"/>
            <w:tcMar/>
          </w:tcPr>
          <w:p w:rsidR="6B53E8D0" w:rsidP="7277A853" w:rsidRDefault="6B53E8D0" w14:paraId="025DBE6D" w14:textId="0B9E3B07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Receber um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e-mail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ou notificação</w:t>
            </w:r>
          </w:p>
        </w:tc>
        <w:tc>
          <w:tcPr>
            <w:tcW w:w="1740" w:type="dxa"/>
            <w:tcMar/>
          </w:tcPr>
          <w:p w:rsidR="3A048343" w:rsidP="7277A853" w:rsidRDefault="3A048343" w14:paraId="5C6FE712" w14:textId="6E322CF2">
            <w:pPr>
              <w:pStyle w:val="Normal"/>
              <w:rPr>
                <w:rFonts w:ascii="Trebuchet MS" w:hAnsi="Trebuchet MS" w:eastAsia="Trebuchet MS" w:cs="Trebuchet MS"/>
                <w:color w:val="353E3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N/A - Ação automática do sistema</w:t>
            </w:r>
          </w:p>
          <w:p w:rsidR="3A048343" w:rsidP="7277A853" w:rsidRDefault="3A048343" w14:paraId="415ABDF1" w14:textId="35010E69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</w:tr>
      <w:tr w:rsidR="3A048343" w:rsidTr="6671AA07" w14:paraId="36CAE6CC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056FC587" w14:textId="1889C373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Funcionalidades</w:t>
            </w:r>
          </w:p>
        </w:tc>
        <w:tc>
          <w:tcPr>
            <w:tcW w:w="1530" w:type="dxa"/>
            <w:tcMar/>
          </w:tcPr>
          <w:p w:rsidR="6B53E8D0" w:rsidP="6B53E8D0" w:rsidRDefault="6B53E8D0" w14:paraId="7A4A70D3" w14:textId="126DC826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Finalizar Compras</w:t>
            </w:r>
          </w:p>
        </w:tc>
        <w:tc>
          <w:tcPr>
            <w:tcW w:w="1425" w:type="dxa"/>
            <w:tcMar/>
          </w:tcPr>
          <w:p w:rsidR="6B53E8D0" w:rsidP="6B53E8D0" w:rsidRDefault="6B53E8D0" w14:paraId="3CF40E50" w14:textId="537B8586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Salvar as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ordens</w:t>
            </w:r>
          </w:p>
        </w:tc>
        <w:tc>
          <w:tcPr>
            <w:tcW w:w="1905" w:type="dxa"/>
            <w:tcMar/>
          </w:tcPr>
          <w:p w:rsidR="6B53E8D0" w:rsidP="6B53E8D0" w:rsidRDefault="6B53E8D0" w14:paraId="10CDAEE8" w14:textId="32AD3703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Notificar o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usuário</w:t>
            </w:r>
          </w:p>
        </w:tc>
        <w:tc>
          <w:tcPr>
            <w:tcW w:w="1740" w:type="dxa"/>
            <w:tcMar/>
          </w:tcPr>
          <w:p w:rsidR="3A048343" w:rsidP="6B53E8D0" w:rsidRDefault="3A048343" w14:paraId="74F13B61" w14:textId="3DEE087F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Executar chamadas assíncronas do checkout</w:t>
            </w:r>
          </w:p>
        </w:tc>
      </w:tr>
      <w:tr w:rsidR="3A048343" w:rsidTr="6671AA07" w14:paraId="156E677D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3464A18C" w14:textId="0A265A18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Interação</w:t>
            </w:r>
          </w:p>
        </w:tc>
        <w:tc>
          <w:tcPr>
            <w:tcW w:w="1530" w:type="dxa"/>
            <w:tcMar/>
          </w:tcPr>
          <w:p w:rsidR="6B53E8D0" w:rsidP="6B53E8D0" w:rsidRDefault="6B53E8D0" w14:paraId="4B7997E6" w14:textId="2C680240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Front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end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manda uma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request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para o checkout</w:t>
            </w:r>
          </w:p>
        </w:tc>
        <w:tc>
          <w:tcPr>
            <w:tcW w:w="1425" w:type="dxa"/>
            <w:tcMar/>
          </w:tcPr>
          <w:p w:rsidR="6B53E8D0" w:rsidP="6B53E8D0" w:rsidRDefault="6B53E8D0" w14:paraId="46D04047" w14:textId="09847DAD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Lê uma fila e processa a informação</w:t>
            </w:r>
          </w:p>
        </w:tc>
        <w:tc>
          <w:tcPr>
            <w:tcW w:w="1905" w:type="dxa"/>
            <w:tcMar/>
          </w:tcPr>
          <w:p w:rsidR="6B53E8D0" w:rsidP="6B53E8D0" w:rsidRDefault="6B53E8D0" w14:paraId="72B4B029" w14:textId="48BC0F5A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Lê uma fila e manda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e-mail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de acordo com o status</w:t>
            </w:r>
          </w:p>
        </w:tc>
        <w:tc>
          <w:tcPr>
            <w:tcW w:w="1740" w:type="dxa"/>
            <w:tcMar/>
          </w:tcPr>
          <w:p w:rsidR="3A048343" w:rsidP="6B53E8D0" w:rsidRDefault="3A048343" w14:paraId="60A1A340" w14:textId="2FDC01E7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Lê uma fila e executa chamadas de acordo com o status</w:t>
            </w:r>
          </w:p>
        </w:tc>
      </w:tr>
      <w:tr w:rsidR="3A048343" w:rsidTr="6671AA07" w14:paraId="227A6A04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358A2EC3" w14:textId="04D8C60F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Mensagem</w:t>
            </w:r>
          </w:p>
        </w:tc>
        <w:tc>
          <w:tcPr>
            <w:tcW w:w="1530" w:type="dxa"/>
            <w:tcMar/>
          </w:tcPr>
          <w:p w:rsidR="6B53E8D0" w:rsidP="7277A853" w:rsidRDefault="6B53E8D0" w14:paraId="0E659A19" w14:textId="7D761782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Compra efetuada com sucesso</w:t>
            </w:r>
          </w:p>
        </w:tc>
        <w:tc>
          <w:tcPr>
            <w:tcW w:w="1425" w:type="dxa"/>
            <w:tcMar/>
          </w:tcPr>
          <w:p w:rsidR="6B53E8D0" w:rsidP="7277A853" w:rsidRDefault="6B53E8D0" w14:paraId="65E69A42" w14:textId="2C485710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200 - OK</w:t>
            </w:r>
          </w:p>
        </w:tc>
        <w:tc>
          <w:tcPr>
            <w:tcW w:w="1905" w:type="dxa"/>
            <w:tcMar/>
          </w:tcPr>
          <w:p w:rsidR="6B53E8D0" w:rsidP="7277A853" w:rsidRDefault="6B53E8D0" w14:paraId="5FF6C842" w14:textId="6303A196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N/A</w:t>
            </w:r>
          </w:p>
        </w:tc>
        <w:tc>
          <w:tcPr>
            <w:tcW w:w="1740" w:type="dxa"/>
            <w:tcMar/>
          </w:tcPr>
          <w:p w:rsidR="3A048343" w:rsidP="6B53E8D0" w:rsidRDefault="3A048343" w14:paraId="33F1BBCE" w14:textId="4E122F09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N/A</w:t>
            </w:r>
          </w:p>
        </w:tc>
      </w:tr>
      <w:tr w:rsidR="3A048343" w:rsidTr="6671AA07" w14:paraId="77892B11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12A6E196" w14:textId="748CA9EA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Onde ocorre</w:t>
            </w:r>
          </w:p>
        </w:tc>
        <w:tc>
          <w:tcPr>
            <w:tcW w:w="1530" w:type="dxa"/>
            <w:tcMar/>
          </w:tcPr>
          <w:p w:rsidR="6B53E8D0" w:rsidP="7277A853" w:rsidRDefault="6B53E8D0" w14:paraId="3254EB39" w14:textId="473A724C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Após a seleção de produtos no carrinho de compra</w:t>
            </w:r>
          </w:p>
        </w:tc>
        <w:tc>
          <w:tcPr>
            <w:tcW w:w="1425" w:type="dxa"/>
            <w:tcMar/>
          </w:tcPr>
          <w:p w:rsidR="6B53E8D0" w:rsidP="7277A853" w:rsidRDefault="6B53E8D0" w14:paraId="2B72376F" w14:textId="348C756C">
            <w:pPr>
              <w:pStyle w:val="Normal"/>
              <w:rPr>
                <w:rFonts w:ascii="Trebuchet MS" w:hAnsi="Trebuchet MS" w:eastAsia="Trebuchet MS" w:cs="Trebuchet M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53E3F" w:themeColor="text1" w:themeTint="FF" w:themeShade="FF"/>
                <w:sz w:val="22"/>
                <w:szCs w:val="22"/>
                <w:lang w:val="pt-BR"/>
              </w:rPr>
            </w:pPr>
            <w:r w:rsidRPr="7277A853" w:rsidR="7277A853">
              <w:rPr>
                <w:rFonts w:ascii="Trebuchet MS" w:hAnsi="Trebuchet MS" w:eastAsia="Trebuchet MS" w:cs="Trebuchet M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53E3F"/>
                <w:sz w:val="22"/>
                <w:szCs w:val="22"/>
                <w:lang w:val="pt-BR"/>
              </w:rPr>
              <w:t xml:space="preserve">Após os </w:t>
            </w:r>
            <w:r w:rsidRPr="7277A853" w:rsidR="7277A853">
              <w:rPr>
                <w:rFonts w:ascii="Trebuchet MS" w:hAnsi="Trebuchet MS" w:eastAsia="Trebuchet MS" w:cs="Trebuchet M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53E3F"/>
                <w:sz w:val="22"/>
                <w:szCs w:val="22"/>
                <w:lang w:val="pt-BR"/>
              </w:rPr>
              <w:t>cálculos</w:t>
            </w:r>
            <w:r w:rsidRPr="7277A853" w:rsidR="7277A853">
              <w:rPr>
                <w:rFonts w:ascii="Trebuchet MS" w:hAnsi="Trebuchet MS" w:eastAsia="Trebuchet MS" w:cs="Trebuchet M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53E3F"/>
                <w:sz w:val="22"/>
                <w:szCs w:val="22"/>
                <w:lang w:val="pt-BR"/>
              </w:rPr>
              <w:t xml:space="preserve"> do checkout </w:t>
            </w:r>
          </w:p>
        </w:tc>
        <w:tc>
          <w:tcPr>
            <w:tcW w:w="1905" w:type="dxa"/>
            <w:tcMar/>
          </w:tcPr>
          <w:p w:rsidR="6B53E8D0" w:rsidP="7277A853" w:rsidRDefault="6B53E8D0" w14:paraId="125F6CE3" w14:textId="658DAE54">
            <w:pPr>
              <w:pStyle w:val="Normal"/>
              <w:rPr>
                <w:rFonts w:ascii="Trebuchet MS" w:hAnsi="Trebuchet MS" w:eastAsia="Trebuchet MS" w:cs="Trebuchet M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53E3F" w:themeColor="text1" w:themeTint="FF" w:themeShade="FF"/>
                <w:sz w:val="22"/>
                <w:szCs w:val="22"/>
                <w:lang w:val="pt-BR"/>
              </w:rPr>
            </w:pPr>
            <w:r w:rsidRPr="7277A853" w:rsidR="7277A853">
              <w:rPr>
                <w:rFonts w:ascii="Trebuchet MS" w:hAnsi="Trebuchet MS" w:eastAsia="Trebuchet MS" w:cs="Trebuchet M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53E3F"/>
                <w:sz w:val="22"/>
                <w:szCs w:val="22"/>
                <w:lang w:val="pt-BR"/>
              </w:rPr>
              <w:t>Após a criação ou atualização de uma ordem de compra</w:t>
            </w:r>
          </w:p>
        </w:tc>
        <w:tc>
          <w:tcPr>
            <w:tcW w:w="1740" w:type="dxa"/>
            <w:tcMar/>
          </w:tcPr>
          <w:p w:rsidR="3A048343" w:rsidP="7277A853" w:rsidRDefault="3A048343" w14:paraId="15AEEDB0" w14:textId="28813D83">
            <w:pPr>
              <w:pStyle w:val="Normal"/>
              <w:rPr>
                <w:rFonts w:ascii="Trebuchet MS" w:hAnsi="Trebuchet MS" w:eastAsia="Trebuchet MS" w:cs="Trebuchet M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53E3F"/>
                <w:sz w:val="22"/>
                <w:szCs w:val="22"/>
                <w:lang w:val="pt-BR"/>
              </w:rPr>
            </w:pPr>
            <w:r w:rsidRPr="7277A853" w:rsidR="7277A853">
              <w:rPr>
                <w:rFonts w:ascii="Trebuchet MS" w:hAnsi="Trebuchet MS" w:eastAsia="Trebuchet MS" w:cs="Trebuchet M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53E3F"/>
                <w:sz w:val="22"/>
                <w:szCs w:val="22"/>
                <w:lang w:val="pt-BR"/>
              </w:rPr>
              <w:t>Após a criação de uma ordem de compra</w:t>
            </w:r>
          </w:p>
          <w:p w:rsidR="3A048343" w:rsidP="7277A853" w:rsidRDefault="3A048343" w14:paraId="3A7F5DB2" w14:textId="4B29861B">
            <w:pPr>
              <w:pStyle w:val="Normal"/>
              <w:rPr>
                <w:rFonts w:ascii="Trebuchet MS" w:hAnsi="Trebuchet MS" w:eastAsia="Trebuchet MS" w:cs="Trebuchet M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53F40" w:themeColor="text1" w:themeTint="FF" w:themeShade="FF"/>
                <w:sz w:val="22"/>
                <w:szCs w:val="22"/>
                <w:lang w:val="pt-BR"/>
              </w:rPr>
            </w:pPr>
          </w:p>
        </w:tc>
      </w:tr>
      <w:tr w:rsidR="3A048343" w:rsidTr="6671AA07" w14:paraId="299D6F9E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319351F7" w14:textId="32851A2D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Tarefas aparentes</w:t>
            </w:r>
          </w:p>
        </w:tc>
        <w:tc>
          <w:tcPr>
            <w:tcW w:w="1530" w:type="dxa"/>
            <w:tcMar/>
          </w:tcPr>
          <w:p w:rsidR="6B53E8D0" w:rsidP="7277A853" w:rsidRDefault="6B53E8D0" w14:paraId="0BC1C93A" w14:textId="67F5AD7A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Remover grande parte do código e repassar para os outros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microsserviços</w:t>
            </w:r>
          </w:p>
        </w:tc>
        <w:tc>
          <w:tcPr>
            <w:tcW w:w="1425" w:type="dxa"/>
            <w:tcMar/>
          </w:tcPr>
          <w:p w:rsidR="6B53E8D0" w:rsidP="7277A853" w:rsidRDefault="6B53E8D0" w14:paraId="0F696EB0" w14:textId="724D006B">
            <w:pPr>
              <w:pStyle w:val="Normal"/>
              <w:rPr>
                <w:rFonts w:ascii="Trebuchet MS" w:hAnsi="Trebuchet MS" w:eastAsia="Trebuchet MS" w:cs="Trebuchet MS"/>
                <w:color w:val="353E3F"/>
              </w:rPr>
            </w:pP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Remover grande parte do código e repassar para os outros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microsserviços</w:t>
            </w:r>
          </w:p>
          <w:p w:rsidR="6B53E8D0" w:rsidP="6B53E8D0" w:rsidRDefault="6B53E8D0" w14:paraId="77931C3E" w14:textId="7C72417A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  <w:tc>
          <w:tcPr>
            <w:tcW w:w="1905" w:type="dxa"/>
            <w:tcMar/>
          </w:tcPr>
          <w:p w:rsidR="6B53E8D0" w:rsidP="7277A853" w:rsidRDefault="6B53E8D0" w14:paraId="540CD21B" w14:textId="054DD5C0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Criar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microsserviço</w:t>
            </w:r>
          </w:p>
        </w:tc>
        <w:tc>
          <w:tcPr>
            <w:tcW w:w="1740" w:type="dxa"/>
            <w:tcMar/>
          </w:tcPr>
          <w:p w:rsidR="3A048343" w:rsidP="7277A853" w:rsidRDefault="3A048343" w14:paraId="5430A94A" w14:textId="3C20198C">
            <w:pPr>
              <w:pStyle w:val="Normal"/>
              <w:rPr>
                <w:rFonts w:ascii="Trebuchet MS" w:hAnsi="Trebuchet MS" w:eastAsia="Trebuchet MS" w:cs="Trebuchet MS"/>
                <w:color w:val="353E3F"/>
              </w:rPr>
            </w:pP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Criar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microsserviço</w:t>
            </w:r>
          </w:p>
          <w:p w:rsidR="3A048343" w:rsidP="7277A853" w:rsidRDefault="3A048343" w14:paraId="52B08F6A" w14:textId="20508CFF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</w:tr>
      <w:tr w:rsidR="3A048343" w:rsidTr="6671AA07" w14:paraId="2E04D7EF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1D4579D8" w14:textId="3E9157CF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Tarefas escondidas</w:t>
            </w:r>
          </w:p>
        </w:tc>
        <w:tc>
          <w:tcPr>
            <w:tcW w:w="1530" w:type="dxa"/>
            <w:tcMar/>
          </w:tcPr>
          <w:p w:rsidR="6B53E8D0" w:rsidP="6B53E8D0" w:rsidRDefault="6B53E8D0" w14:paraId="30537B7B" w14:textId="078F8680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N/A</w:t>
            </w:r>
          </w:p>
        </w:tc>
        <w:tc>
          <w:tcPr>
            <w:tcW w:w="1425" w:type="dxa"/>
            <w:tcMar/>
          </w:tcPr>
          <w:p w:rsidR="6B53E8D0" w:rsidP="6B53E8D0" w:rsidRDefault="6B53E8D0" w14:paraId="17B64ED2" w14:textId="409FC0B8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N/A</w:t>
            </w:r>
          </w:p>
        </w:tc>
        <w:tc>
          <w:tcPr>
            <w:tcW w:w="1905" w:type="dxa"/>
            <w:tcMar/>
          </w:tcPr>
          <w:p w:rsidR="6B53E8D0" w:rsidP="7277A853" w:rsidRDefault="6B53E8D0" w14:paraId="7821F568" w14:textId="782A5EDD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Criar os </w:t>
            </w:r>
            <w:proofErr w:type="spellStart"/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templates</w:t>
            </w:r>
            <w:proofErr w:type="spellEnd"/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de e-mail</w:t>
            </w:r>
          </w:p>
        </w:tc>
        <w:tc>
          <w:tcPr>
            <w:tcW w:w="1740" w:type="dxa"/>
            <w:tcMar/>
          </w:tcPr>
          <w:p w:rsidR="3A048343" w:rsidP="6B53E8D0" w:rsidRDefault="3A048343" w14:paraId="668D02F1" w14:textId="5A7D65BF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N/A</w:t>
            </w:r>
          </w:p>
        </w:tc>
      </w:tr>
      <w:tr w:rsidR="3A048343" w:rsidTr="6671AA07" w14:paraId="1AA1BEE8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4289D073" w14:textId="5BC45412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Processos de suporte</w:t>
            </w:r>
          </w:p>
        </w:tc>
        <w:tc>
          <w:tcPr>
            <w:tcW w:w="1530" w:type="dxa"/>
            <w:tcMar/>
          </w:tcPr>
          <w:p w:rsidR="6B53E8D0" w:rsidP="6B53E8D0" w:rsidRDefault="6B53E8D0" w14:paraId="0454FACE" w14:textId="522D7129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Dashboards, logs e telemetria dos serviços</w:t>
            </w:r>
          </w:p>
        </w:tc>
        <w:tc>
          <w:tcPr>
            <w:tcW w:w="1425" w:type="dxa"/>
            <w:tcMar/>
          </w:tcPr>
          <w:p w:rsidR="6B53E8D0" w:rsidP="6B53E8D0" w:rsidRDefault="6B53E8D0" w14:paraId="306EB209" w14:textId="522D7129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Dashboards, logs e telemetria dos serviços</w:t>
            </w:r>
          </w:p>
          <w:p w:rsidR="6B53E8D0" w:rsidP="6B53E8D0" w:rsidRDefault="6B53E8D0" w14:paraId="2DEF8793" w14:textId="2570A3EE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  <w:tc>
          <w:tcPr>
            <w:tcW w:w="1905" w:type="dxa"/>
            <w:tcMar/>
          </w:tcPr>
          <w:p w:rsidR="6B53E8D0" w:rsidP="6B53E8D0" w:rsidRDefault="6B53E8D0" w14:paraId="1EBBA1DB" w14:textId="522D7129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Dashboards, logs e telemetria dos serviços</w:t>
            </w:r>
          </w:p>
          <w:p w:rsidR="6B53E8D0" w:rsidP="6B53E8D0" w:rsidRDefault="6B53E8D0" w14:paraId="5D1162D8" w14:textId="4C44E517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  <w:tc>
          <w:tcPr>
            <w:tcW w:w="1740" w:type="dxa"/>
            <w:tcMar/>
          </w:tcPr>
          <w:p w:rsidR="3A048343" w:rsidP="6B53E8D0" w:rsidRDefault="3A048343" w14:paraId="059C64DC" w14:textId="522D7129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Dashboards, logs e telemetria dos serviços</w:t>
            </w:r>
          </w:p>
          <w:p w:rsidR="3A048343" w:rsidP="3A048343" w:rsidRDefault="3A048343" w14:paraId="30E7E9DF" w14:textId="6FE5F6BF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</w:p>
        </w:tc>
      </w:tr>
      <w:tr w:rsidR="3A048343" w:rsidTr="6671AA07" w14:paraId="079EAD20">
        <w:tc>
          <w:tcPr>
            <w:tcW w:w="1890" w:type="dxa"/>
            <w:shd w:val="clear" w:color="auto" w:fill="95DCFF" w:themeFill="text2" w:themeFillTint="40"/>
            <w:tcMar/>
          </w:tcPr>
          <w:p w:rsidR="3A048343" w:rsidP="6B53E8D0" w:rsidRDefault="3A048343" w14:paraId="654EFF0E" w14:textId="382FA4D9">
            <w:pPr>
              <w:pStyle w:val="Normal"/>
              <w:rPr>
                <w:rFonts w:ascii="Trebuchet MS" w:hAnsi="Trebuchet MS" w:eastAsia="Trebuchet MS" w:cs="Trebuchet MS"/>
                <w:b w:val="1"/>
                <w:bCs w:val="1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Saída</w:t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 xml:space="preserve"> </w:t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desejável</w:t>
            </w:r>
          </w:p>
        </w:tc>
        <w:tc>
          <w:tcPr>
            <w:tcW w:w="1530" w:type="dxa"/>
            <w:tcMar/>
          </w:tcPr>
          <w:p w:rsidR="6B53E8D0" w:rsidP="6B53E8D0" w:rsidRDefault="6B53E8D0" w14:paraId="6A70A2C4" w14:textId="38986708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Compra finalizada</w:t>
            </w:r>
          </w:p>
        </w:tc>
        <w:tc>
          <w:tcPr>
            <w:tcW w:w="1425" w:type="dxa"/>
            <w:tcMar/>
          </w:tcPr>
          <w:p w:rsidR="6B53E8D0" w:rsidP="6B53E8D0" w:rsidRDefault="6B53E8D0" w14:paraId="23402C88" w14:textId="6DED45CB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Ordem integrada </w:t>
            </w:r>
          </w:p>
        </w:tc>
        <w:tc>
          <w:tcPr>
            <w:tcW w:w="1905" w:type="dxa"/>
            <w:tcMar/>
          </w:tcPr>
          <w:p w:rsidR="6B53E8D0" w:rsidP="7277A853" w:rsidRDefault="6B53E8D0" w14:paraId="2B933487" w14:textId="1998710A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Mandar um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e-mail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</w:t>
            </w:r>
          </w:p>
        </w:tc>
        <w:tc>
          <w:tcPr>
            <w:tcW w:w="1740" w:type="dxa"/>
            <w:tcMar/>
          </w:tcPr>
          <w:p w:rsidR="3A048343" w:rsidP="6B53E8D0" w:rsidRDefault="3A048343" w14:paraId="41FB9201" w14:textId="4C4710CE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Executar chamadas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assíncronas</w:t>
            </w:r>
          </w:p>
        </w:tc>
      </w:tr>
    </w:tbl>
    <w:p w:rsidR="3A048343" w:rsidRDefault="3A048343" w14:paraId="50B4E002" w14:textId="010D2862"/>
    <w:p xmlns:wp14="http://schemas.microsoft.com/office/word/2010/wordml" w:rsidRPr="00000000" w:rsidR="00000000" w:rsidDel="00000000" w:rsidP="6B53E8D0" w:rsidRDefault="00000000" w14:paraId="00000084" wp14:textId="77119E11">
      <w:pPr>
        <w:pStyle w:val="Normal"/>
        <w:spacing w:after="0" w:line="360" w:lineRule="auto"/>
        <w:ind/>
      </w:pPr>
      <w:r>
        <w:drawing>
          <wp:inline xmlns:wp14="http://schemas.microsoft.com/office/word/2010/wordprocessingDrawing" wp14:editId="778F04E0" wp14:anchorId="2115BD5C">
            <wp:extent cx="4562475" cy="4572000"/>
            <wp:effectExtent l="0" t="0" r="0" b="0"/>
            <wp:docPr id="1280030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2c945e6df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w:rsidR="6B53E8D0" w:rsidP="6B53E8D0" w:rsidRDefault="6B53E8D0" w14:paraId="7D4A8498" w14:textId="719C47A6">
      <w:pPr>
        <w:pStyle w:val="Normal"/>
        <w:rPr>
          <w:rFonts w:ascii="Trebuchet MS" w:hAnsi="Trebuchet MS" w:eastAsia="Trebuchet MS" w:cs="Trebuchet MS"/>
          <w:color w:val="353F40" w:themeColor="text1" w:themeTint="FF" w:themeShade="FF"/>
        </w:rPr>
      </w:pPr>
      <w:r>
        <w:drawing>
          <wp:inline wp14:editId="10C8C7FC" wp14:anchorId="76D3C7C4">
            <wp:extent cx="4572000" cy="3886200"/>
            <wp:effectExtent l="0" t="0" r="0" b="0"/>
            <wp:docPr id="1721319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b18c54c0f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53E8D0" w:rsidP="6B53E8D0" w:rsidRDefault="6B53E8D0" w14:paraId="3B4C4056" w14:textId="03F72A0C">
      <w:pPr>
        <w:pStyle w:val="Heading3"/>
        <w:spacing w:line="360" w:lineRule="auto"/>
        <w:rPr>
          <w:rFonts w:ascii="Trebuchet MS" w:hAnsi="Trebuchet MS" w:eastAsia="Trebuchet MS" w:cs="Trebuchet MS"/>
          <w:color w:val="2A30B0"/>
          <w:sz w:val="24"/>
          <w:szCs w:val="24"/>
          <w:rtl w:val="0"/>
        </w:rPr>
      </w:pPr>
    </w:p>
    <w:p xmlns:wp14="http://schemas.microsoft.com/office/word/2010/wordml" w:rsidRPr="00000000" w:rsidR="00000000" w:rsidDel="00000000" w:rsidP="75797BF0" w:rsidRDefault="00000000" w14:paraId="00000086" wp14:textId="4E57D41C">
      <w:pPr>
        <w:pStyle w:val="Heading3"/>
        <w:spacing w:line="360" w:lineRule="auto"/>
      </w:pPr>
      <w:bookmarkStart w:name="_heading=h.3q5sasy" w:id="10"/>
      <w:bookmarkEnd w:id="10"/>
      <w:r w:rsidR="75797BF0">
        <w:rPr/>
        <w:t>1.1.4 Hipóteses</w:t>
      </w:r>
    </w:p>
    <w:p xmlns:wp14="http://schemas.microsoft.com/office/word/2010/wordml" w:rsidRPr="00000000" w:rsidR="00000000" w:rsidDel="00000000" w:rsidP="6B53E8D0" w:rsidRDefault="00000000" w14:paraId="00000092" wp14:textId="07213978">
      <w:pPr>
        <w:spacing w:after="0" w:line="360" w:lineRule="auto"/>
        <w:ind w:left="0"/>
        <w:rPr>
          <w:color w:val="1a1f20"/>
        </w:rPr>
      </w:pPr>
      <w:r w:rsidRPr="6B53E8D0" w:rsidR="6B53E8D0">
        <w:rPr>
          <w:color w:val="1A1F20" w:themeColor="text1" w:themeTint="FF" w:themeShade="80"/>
        </w:rPr>
        <w:t>Matriz de observações para hipóteses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245"/>
        <w:gridCol w:w="4245"/>
      </w:tblGrid>
      <w:tr w:rsidR="6B53E8D0" w:rsidTr="6671AA07" w14:paraId="3E8C7DCD">
        <w:tc>
          <w:tcPr>
            <w:tcW w:w="4245" w:type="dxa"/>
            <w:shd w:val="clear" w:color="auto" w:fill="95DCFF" w:themeFill="text2" w:themeFillTint="40"/>
            <w:tcMar/>
          </w:tcPr>
          <w:p w:rsidR="6B53E8D0" w:rsidP="6B53E8D0" w:rsidRDefault="6B53E8D0" w14:paraId="2C511D30" w14:textId="39DF8C19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Observação</w:t>
            </w:r>
          </w:p>
        </w:tc>
        <w:tc>
          <w:tcPr>
            <w:tcW w:w="4245" w:type="dxa"/>
            <w:shd w:val="clear" w:color="auto" w:fill="95DCFF" w:themeFill="text2" w:themeFillTint="40"/>
            <w:tcMar/>
          </w:tcPr>
          <w:p w:rsidR="6B53E8D0" w:rsidP="6B53E8D0" w:rsidRDefault="6B53E8D0" w14:paraId="7C370E64" w14:textId="235D4946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Hipótese</w:t>
            </w:r>
          </w:p>
        </w:tc>
      </w:tr>
      <w:tr w:rsidR="6B53E8D0" w:rsidTr="6671AA07" w14:paraId="2FD0668D">
        <w:tc>
          <w:tcPr>
            <w:tcW w:w="4245" w:type="dxa"/>
            <w:tcMar/>
          </w:tcPr>
          <w:p w:rsidR="6B53E8D0" w:rsidP="6B53E8D0" w:rsidRDefault="6B53E8D0" w14:paraId="0F72A445" w14:textId="650856F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Devemos remover componentes assíncronos do checkout service</w:t>
            </w:r>
          </w:p>
        </w:tc>
        <w:tc>
          <w:tcPr>
            <w:tcW w:w="4245" w:type="dxa"/>
            <w:tcMar/>
          </w:tcPr>
          <w:p w:rsidR="6B53E8D0" w:rsidP="6B53E8D0" w:rsidRDefault="6B53E8D0" w14:paraId="773078EB" w14:textId="7D103FF4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Podemos criar serviços menores para cada processo assíncrono. </w:t>
            </w:r>
          </w:p>
        </w:tc>
      </w:tr>
      <w:tr w:rsidR="6B53E8D0" w:rsidTr="6671AA07" w14:paraId="11069B01">
        <w:tc>
          <w:tcPr>
            <w:tcW w:w="4245" w:type="dxa"/>
            <w:tcMar/>
          </w:tcPr>
          <w:p w:rsidR="6B53E8D0" w:rsidP="7277A853" w:rsidRDefault="6B53E8D0" w14:paraId="48FA3861" w14:textId="6FE0D6D9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Devemos usar mais o padrão de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mensageria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 nas integrações entres os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microsserviços</w:t>
            </w:r>
          </w:p>
        </w:tc>
        <w:tc>
          <w:tcPr>
            <w:tcW w:w="4245" w:type="dxa"/>
            <w:tcMar/>
          </w:tcPr>
          <w:p w:rsidR="6B53E8D0" w:rsidP="7277A853" w:rsidRDefault="6B53E8D0" w14:paraId="795A948D" w14:textId="596016D8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Integrações entre o serviço de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ordens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 e checkout deveria ser feito por mensageria, para garantir que instabilidades no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microsserviço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 </w:t>
            </w:r>
          </w:p>
        </w:tc>
      </w:tr>
      <w:tr w:rsidR="6B53E8D0" w:rsidTr="6671AA07" w14:paraId="15490958">
        <w:tc>
          <w:tcPr>
            <w:tcW w:w="4245" w:type="dxa"/>
            <w:tcMar/>
          </w:tcPr>
          <w:p w:rsidR="6B53E8D0" w:rsidP="6B53E8D0" w:rsidRDefault="6B53E8D0" w14:paraId="22EEDD27" w14:textId="4B0F9D28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Devemos manter a versão legada funcionando enquanto a nova está em desenvolvimento </w:t>
            </w:r>
          </w:p>
        </w:tc>
        <w:tc>
          <w:tcPr>
            <w:tcW w:w="4245" w:type="dxa"/>
            <w:tcMar/>
          </w:tcPr>
          <w:p w:rsidR="6B53E8D0" w:rsidP="7277A853" w:rsidRDefault="6B53E8D0" w14:paraId="698C0364" w14:textId="7441990C">
            <w:pPr>
              <w:pStyle w:val="Normal"/>
              <w:rPr>
                <w:rFonts w:ascii="Trebuchet MS" w:hAnsi="Trebuchet MS" w:eastAsia="Trebuchet MS" w:cs="Trebuchet MS"/>
                <w:color w:val="353E3F" w:themeColor="text1" w:themeTint="FF" w:themeShade="FF"/>
                <w:rtl w:val="0"/>
              </w:rPr>
            </w:pP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Podemos criar um </w:t>
            </w:r>
            <w:proofErr w:type="spellStart"/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fork</w:t>
            </w:r>
            <w:proofErr w:type="spellEnd"/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 dos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microsserviços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 e trabalhar no </w:t>
            </w:r>
            <w:proofErr w:type="spellStart"/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fork</w:t>
            </w:r>
            <w:proofErr w:type="spellEnd"/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 durante a </w:t>
            </w:r>
            <w:proofErr w:type="spellStart"/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refatoração</w:t>
            </w:r>
            <w:proofErr w:type="spellEnd"/>
          </w:p>
        </w:tc>
      </w:tr>
      <w:tr w:rsidR="6B53E8D0" w:rsidTr="6671AA07" w14:paraId="2101CF4B">
        <w:tc>
          <w:tcPr>
            <w:tcW w:w="4245" w:type="dxa"/>
            <w:tcMar/>
          </w:tcPr>
          <w:p w:rsidR="6B53E8D0" w:rsidP="6B53E8D0" w:rsidRDefault="6B53E8D0" w14:paraId="3B43AFE0" w14:textId="2438DF6A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Devemos usar tecnologias que garantam 99.99% de uptime  </w:t>
            </w:r>
          </w:p>
        </w:tc>
        <w:tc>
          <w:tcPr>
            <w:tcW w:w="4245" w:type="dxa"/>
            <w:tcMar/>
          </w:tcPr>
          <w:p w:rsidR="6B53E8D0" w:rsidP="6B53E8D0" w:rsidRDefault="6B53E8D0" w14:paraId="43AF71AB" w14:textId="5AC660AC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Podemos usar dois clusters em regiões diferentes para garantir que ele sempre esteja online.</w:t>
            </w:r>
          </w:p>
          <w:p w:rsidR="6B53E8D0" w:rsidP="6B53E8D0" w:rsidRDefault="6B53E8D0" w14:paraId="742ED84D" w14:textId="3FBEE01D">
            <w:pPr>
              <w:pStyle w:val="Normal"/>
              <w:rPr>
                <w:rFonts w:ascii="Trebuchet MS" w:hAnsi="Trebuchet MS" w:eastAsia="Trebuchet MS" w:cs="Trebuchet MS"/>
                <w:color w:val="353F40" w:themeColor="text1" w:themeTint="FF" w:themeShade="FF"/>
                <w:rtl w:val="0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Os serviços de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mensageria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podem ser contratados por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vendors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externos para não ter a necessidade de cuidar da infra de um cluster.</w:t>
            </w:r>
          </w:p>
        </w:tc>
      </w:tr>
    </w:tbl>
    <w:p xmlns:wp14="http://schemas.microsoft.com/office/word/2010/wordml" w:rsidRPr="00000000" w:rsidR="00000000" w:rsidDel="00000000" w:rsidP="6B53E8D0" w:rsidRDefault="00000000" w14:paraId="00000093" wp14:textId="5BC9A205">
      <w:pPr>
        <w:spacing w:after="0" w:line="360" w:lineRule="auto"/>
        <w:ind w:left="0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645"/>
        <w:gridCol w:w="345"/>
        <w:gridCol w:w="345"/>
        <w:gridCol w:w="345"/>
        <w:gridCol w:w="345"/>
        <w:gridCol w:w="345"/>
        <w:gridCol w:w="375"/>
        <w:gridCol w:w="1290"/>
        <w:gridCol w:w="1455"/>
      </w:tblGrid>
      <w:tr w:rsidR="6B53E8D0" w:rsidTr="6671AA07" w14:paraId="0A8500F2">
        <w:tc>
          <w:tcPr>
            <w:tcW w:w="3645" w:type="dxa"/>
            <w:shd w:val="clear" w:color="auto" w:fill="95DCFF" w:themeFill="text2" w:themeFillTint="40"/>
            <w:tcMar/>
          </w:tcPr>
          <w:p w:rsidR="6B53E8D0" w:rsidP="6B53E8D0" w:rsidRDefault="6B53E8D0" w14:paraId="64BC884A" w14:textId="0BC3B4C2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Ideias</w:t>
            </w:r>
          </w:p>
        </w:tc>
        <w:tc>
          <w:tcPr>
            <w:tcW w:w="345" w:type="dxa"/>
            <w:shd w:val="clear" w:color="auto" w:fill="95DCFF" w:themeFill="text2" w:themeFillTint="40"/>
            <w:tcMar/>
          </w:tcPr>
          <w:p w:rsidR="6B53E8D0" w:rsidP="6B53E8D0" w:rsidRDefault="6B53E8D0" w14:paraId="263B662F" w14:textId="0E72CB13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B</w:t>
            </w:r>
          </w:p>
        </w:tc>
        <w:tc>
          <w:tcPr>
            <w:tcW w:w="345" w:type="dxa"/>
            <w:shd w:val="clear" w:color="auto" w:fill="95DCFF" w:themeFill="text2" w:themeFillTint="40"/>
            <w:tcMar/>
          </w:tcPr>
          <w:p w:rsidR="6B53E8D0" w:rsidP="6B53E8D0" w:rsidRDefault="6B53E8D0" w14:paraId="6ADAB7DC" w14:textId="768BEC9E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</w:t>
            </w:r>
          </w:p>
        </w:tc>
        <w:tc>
          <w:tcPr>
            <w:tcW w:w="345" w:type="dxa"/>
            <w:shd w:val="clear" w:color="auto" w:fill="95DCFF" w:themeFill="text2" w:themeFillTint="40"/>
            <w:tcMar/>
          </w:tcPr>
          <w:p w:rsidR="6B53E8D0" w:rsidP="6B53E8D0" w:rsidRDefault="6B53E8D0" w14:paraId="418F530A" w14:textId="4253FBB4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S</w:t>
            </w:r>
          </w:p>
        </w:tc>
        <w:tc>
          <w:tcPr>
            <w:tcW w:w="345" w:type="dxa"/>
            <w:shd w:val="clear" w:color="auto" w:fill="95DCFF" w:themeFill="text2" w:themeFillTint="40"/>
            <w:tcMar/>
          </w:tcPr>
          <w:p w:rsidR="6B53E8D0" w:rsidP="6B53E8D0" w:rsidRDefault="6B53E8D0" w14:paraId="1644917A" w14:textId="6BDE9692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I</w:t>
            </w:r>
          </w:p>
        </w:tc>
        <w:tc>
          <w:tcPr>
            <w:tcW w:w="345" w:type="dxa"/>
            <w:shd w:val="clear" w:color="auto" w:fill="95DCFF" w:themeFill="text2" w:themeFillTint="40"/>
            <w:tcMar/>
          </w:tcPr>
          <w:p w:rsidR="6B53E8D0" w:rsidP="6B53E8D0" w:rsidRDefault="6B53E8D0" w14:paraId="6CDB4C76" w14:textId="7D5FEC9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C</w:t>
            </w:r>
          </w:p>
        </w:tc>
        <w:tc>
          <w:tcPr>
            <w:tcW w:w="375" w:type="dxa"/>
            <w:shd w:val="clear" w:color="auto" w:fill="95DCFF" w:themeFill="text2" w:themeFillTint="40"/>
            <w:tcMar/>
          </w:tcPr>
          <w:p w:rsidR="6B53E8D0" w:rsidP="6B53E8D0" w:rsidRDefault="6B53E8D0" w14:paraId="71161A17" w14:textId="30807FAA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O</w:t>
            </w:r>
          </w:p>
        </w:tc>
        <w:tc>
          <w:tcPr>
            <w:tcW w:w="1290" w:type="dxa"/>
            <w:shd w:val="clear" w:color="auto" w:fill="95DCFF" w:themeFill="text2" w:themeFillTint="40"/>
            <w:tcMar/>
          </w:tcPr>
          <w:p w:rsidR="6B53E8D0" w:rsidP="6B53E8D0" w:rsidRDefault="6B53E8D0" w14:paraId="5EE90286" w14:textId="54EF4E03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Somatório</w:t>
            </w:r>
          </w:p>
        </w:tc>
        <w:tc>
          <w:tcPr>
            <w:tcW w:w="1455" w:type="dxa"/>
            <w:shd w:val="clear" w:color="auto" w:fill="95DCFF" w:themeFill="text2" w:themeFillTint="40"/>
            <w:tcMar/>
          </w:tcPr>
          <w:p w:rsidR="6B53E8D0" w:rsidP="6B53E8D0" w:rsidRDefault="6B53E8D0" w14:paraId="3EDDF122" w14:textId="366DD5AB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Priorização</w:t>
            </w:r>
          </w:p>
        </w:tc>
      </w:tr>
      <w:tr w:rsidR="6B53E8D0" w:rsidTr="6671AA07" w14:paraId="56CDEAD2">
        <w:tc>
          <w:tcPr>
            <w:tcW w:w="3645" w:type="dxa"/>
            <w:tcMar/>
          </w:tcPr>
          <w:p w:rsidR="6B53E8D0" w:rsidP="6B53E8D0" w:rsidRDefault="6B53E8D0" w14:paraId="0B3AA025" w14:textId="3715EAC1">
            <w:pPr>
              <w:pStyle w:val="Normal"/>
              <w:ind w:left="0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Integração entre serviço de checkout e de ordens feita usando Kafka</w:t>
            </w:r>
          </w:p>
        </w:tc>
        <w:tc>
          <w:tcPr>
            <w:tcW w:w="345" w:type="dxa"/>
            <w:tcMar/>
          </w:tcPr>
          <w:p w:rsidR="6B53E8D0" w:rsidP="6B53E8D0" w:rsidRDefault="6B53E8D0" w14:paraId="6C32466D" w14:textId="17A55CD8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19E0F452" w14:textId="05F8962A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45" w:type="dxa"/>
            <w:tcMar/>
          </w:tcPr>
          <w:p w:rsidR="6B53E8D0" w:rsidP="6B53E8D0" w:rsidRDefault="6B53E8D0" w14:paraId="0912A999" w14:textId="1074B26F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38B5D674" w14:textId="6842FDE0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1B259E6A" w14:textId="61262684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75" w:type="dxa"/>
            <w:tcMar/>
          </w:tcPr>
          <w:p w:rsidR="6B53E8D0" w:rsidP="6B53E8D0" w:rsidRDefault="6B53E8D0" w14:paraId="6D480C97" w14:textId="292D066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1290" w:type="dxa"/>
            <w:tcMar/>
          </w:tcPr>
          <w:p w:rsidR="6B53E8D0" w:rsidP="6B53E8D0" w:rsidRDefault="6B53E8D0" w14:paraId="2D2EA4FD" w14:textId="4A99EBE7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25</w:t>
            </w:r>
          </w:p>
        </w:tc>
        <w:tc>
          <w:tcPr>
            <w:tcW w:w="1455" w:type="dxa"/>
            <w:tcMar/>
          </w:tcPr>
          <w:p w:rsidR="6B53E8D0" w:rsidP="6B53E8D0" w:rsidRDefault="6B53E8D0" w14:paraId="6E29544F" w14:textId="0845E39D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</w:t>
            </w:r>
          </w:p>
        </w:tc>
      </w:tr>
      <w:tr w:rsidR="6B53E8D0" w:rsidTr="6671AA07" w14:paraId="260B0852">
        <w:tc>
          <w:tcPr>
            <w:tcW w:w="3645" w:type="dxa"/>
            <w:tcMar/>
          </w:tcPr>
          <w:p w:rsidR="6B53E8D0" w:rsidP="6B53E8D0" w:rsidRDefault="6B53E8D0" w14:paraId="221D81C9" w14:textId="79037937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Integração entre os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ERP’s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e o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consumer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de ordens feitas usando Kafka</w:t>
            </w:r>
          </w:p>
        </w:tc>
        <w:tc>
          <w:tcPr>
            <w:tcW w:w="345" w:type="dxa"/>
            <w:tcMar/>
          </w:tcPr>
          <w:p w:rsidR="6B53E8D0" w:rsidP="6B53E8D0" w:rsidRDefault="6B53E8D0" w14:paraId="32BF922B" w14:textId="5091A312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0B733049" w14:textId="54200B84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45" w:type="dxa"/>
            <w:tcMar/>
          </w:tcPr>
          <w:p w:rsidR="6B53E8D0" w:rsidP="6B53E8D0" w:rsidRDefault="6B53E8D0" w14:paraId="40A8FCC0" w14:textId="1766B24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45" w:type="dxa"/>
            <w:tcMar/>
          </w:tcPr>
          <w:p w:rsidR="6B53E8D0" w:rsidP="6B53E8D0" w:rsidRDefault="6B53E8D0" w14:paraId="25847CDD" w14:textId="1E714972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45" w:type="dxa"/>
            <w:tcMar/>
          </w:tcPr>
          <w:p w:rsidR="6B53E8D0" w:rsidP="6B53E8D0" w:rsidRDefault="6B53E8D0" w14:paraId="0A9D99B2" w14:textId="1F2FC59B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</w:t>
            </w:r>
          </w:p>
        </w:tc>
        <w:tc>
          <w:tcPr>
            <w:tcW w:w="375" w:type="dxa"/>
            <w:tcMar/>
          </w:tcPr>
          <w:p w:rsidR="6B53E8D0" w:rsidP="6B53E8D0" w:rsidRDefault="6B53E8D0" w14:paraId="7829F476" w14:textId="143C97B0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</w:t>
            </w:r>
          </w:p>
        </w:tc>
        <w:tc>
          <w:tcPr>
            <w:tcW w:w="1290" w:type="dxa"/>
            <w:tcMar/>
          </w:tcPr>
          <w:p w:rsidR="6B53E8D0" w:rsidP="6B53E8D0" w:rsidRDefault="6B53E8D0" w14:paraId="6F8B2DC8" w14:textId="2A4E853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21</w:t>
            </w:r>
          </w:p>
        </w:tc>
        <w:tc>
          <w:tcPr>
            <w:tcW w:w="1455" w:type="dxa"/>
            <w:tcMar/>
          </w:tcPr>
          <w:p w:rsidR="6B53E8D0" w:rsidP="6B53E8D0" w:rsidRDefault="6B53E8D0" w14:paraId="781D4649" w14:textId="01E2952F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</w:tr>
      <w:tr w:rsidR="6B53E8D0" w:rsidTr="6671AA07" w14:paraId="3D6C8646">
        <w:tc>
          <w:tcPr>
            <w:tcW w:w="3645" w:type="dxa"/>
            <w:tcMar/>
          </w:tcPr>
          <w:p w:rsidR="6B53E8D0" w:rsidP="7277A853" w:rsidRDefault="6B53E8D0" w14:paraId="79889AD9" w14:textId="17646B5C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Centralizar todos os </w:t>
            </w:r>
            <w:proofErr w:type="spellStart"/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emails</w:t>
            </w:r>
            <w:proofErr w:type="spellEnd"/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 de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ordens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 em um único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microsserviço</w:t>
            </w:r>
          </w:p>
        </w:tc>
        <w:tc>
          <w:tcPr>
            <w:tcW w:w="345" w:type="dxa"/>
            <w:tcMar/>
          </w:tcPr>
          <w:p w:rsidR="6B53E8D0" w:rsidP="6B53E8D0" w:rsidRDefault="6B53E8D0" w14:paraId="57E6B247" w14:textId="358035A3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45" w:type="dxa"/>
            <w:tcMar/>
          </w:tcPr>
          <w:p w:rsidR="6B53E8D0" w:rsidP="6B53E8D0" w:rsidRDefault="6B53E8D0" w14:paraId="436930DE" w14:textId="51416F7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45" w:type="dxa"/>
            <w:tcMar/>
          </w:tcPr>
          <w:p w:rsidR="6B53E8D0" w:rsidP="6B53E8D0" w:rsidRDefault="6B53E8D0" w14:paraId="107BAC27" w14:textId="6B7AA1F9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14649AC3" w14:textId="7CBE4121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45" w:type="dxa"/>
            <w:tcMar/>
          </w:tcPr>
          <w:p w:rsidR="6B53E8D0" w:rsidP="6B53E8D0" w:rsidRDefault="6B53E8D0" w14:paraId="64585A21" w14:textId="123B4804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75" w:type="dxa"/>
            <w:tcMar/>
          </w:tcPr>
          <w:p w:rsidR="6B53E8D0" w:rsidP="6B53E8D0" w:rsidRDefault="6B53E8D0" w14:paraId="3AA1D5BA" w14:textId="06E3A09D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1290" w:type="dxa"/>
            <w:tcMar/>
          </w:tcPr>
          <w:p w:rsidR="6B53E8D0" w:rsidP="6B53E8D0" w:rsidRDefault="6B53E8D0" w14:paraId="4275F927" w14:textId="39FC05AF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22</w:t>
            </w:r>
          </w:p>
        </w:tc>
        <w:tc>
          <w:tcPr>
            <w:tcW w:w="1455" w:type="dxa"/>
            <w:tcMar/>
          </w:tcPr>
          <w:p w:rsidR="6B53E8D0" w:rsidP="6B53E8D0" w:rsidRDefault="6B53E8D0" w14:paraId="263C067D" w14:textId="4ABB1A4D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</w:tr>
      <w:tr w:rsidR="6B53E8D0" w:rsidTr="6671AA07" w14:paraId="58F71A63">
        <w:tc>
          <w:tcPr>
            <w:tcW w:w="3645" w:type="dxa"/>
            <w:tcMar/>
          </w:tcPr>
          <w:p w:rsidR="6B53E8D0" w:rsidP="7277A853" w:rsidRDefault="6B53E8D0" w14:paraId="2A78831A" w14:textId="6CA0BA1B">
            <w:pPr>
              <w:pStyle w:val="Normal"/>
              <w:jc w:val="center"/>
              <w:rPr>
                <w:rFonts w:ascii="Trebuchet MS" w:hAnsi="Trebuchet MS" w:eastAsia="Trebuchet MS" w:cs="Trebuchet MS"/>
                <w:color w:val="353E3F" w:themeColor="text1" w:themeTint="FF" w:themeShade="FF"/>
              </w:rPr>
            </w:pP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 xml:space="preserve">Criar um serviço com todas as baixas necessárias nos outro </w:t>
            </w:r>
            <w:r w:rsidRPr="6671AA07" w:rsidR="6671AA07">
              <w:rPr>
                <w:rFonts w:ascii="Trebuchet MS" w:hAnsi="Trebuchet MS" w:eastAsia="Trebuchet MS" w:cs="Trebuchet MS"/>
                <w:color w:val="353E3F"/>
              </w:rPr>
              <w:t>microsserviços</w:t>
            </w:r>
          </w:p>
        </w:tc>
        <w:tc>
          <w:tcPr>
            <w:tcW w:w="345" w:type="dxa"/>
            <w:tcMar/>
          </w:tcPr>
          <w:p w:rsidR="6B53E8D0" w:rsidP="6B53E8D0" w:rsidRDefault="6B53E8D0" w14:paraId="3E008CE7" w14:textId="1F168208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45" w:type="dxa"/>
            <w:tcMar/>
          </w:tcPr>
          <w:p w:rsidR="6B53E8D0" w:rsidP="6B53E8D0" w:rsidRDefault="6B53E8D0" w14:paraId="00595970" w14:textId="4D77A81E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45" w:type="dxa"/>
            <w:tcMar/>
          </w:tcPr>
          <w:p w:rsidR="6B53E8D0" w:rsidP="6B53E8D0" w:rsidRDefault="6B53E8D0" w14:paraId="58C74371" w14:textId="23ECDD24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45" w:type="dxa"/>
            <w:tcMar/>
          </w:tcPr>
          <w:p w:rsidR="6B53E8D0" w:rsidP="6B53E8D0" w:rsidRDefault="6B53E8D0" w14:paraId="3A056BB6" w14:textId="738FB058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45" w:type="dxa"/>
            <w:tcMar/>
          </w:tcPr>
          <w:p w:rsidR="6B53E8D0" w:rsidP="6B53E8D0" w:rsidRDefault="6B53E8D0" w14:paraId="0FEE96F2" w14:textId="35BA8991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75" w:type="dxa"/>
            <w:tcMar/>
          </w:tcPr>
          <w:p w:rsidR="6B53E8D0" w:rsidP="6B53E8D0" w:rsidRDefault="6B53E8D0" w14:paraId="4B7FFF69" w14:textId="63BDEC8A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1290" w:type="dxa"/>
            <w:tcMar/>
          </w:tcPr>
          <w:p w:rsidR="6B53E8D0" w:rsidP="6B53E8D0" w:rsidRDefault="6B53E8D0" w14:paraId="28493C74" w14:textId="6A4D827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21</w:t>
            </w:r>
          </w:p>
        </w:tc>
        <w:tc>
          <w:tcPr>
            <w:tcW w:w="1455" w:type="dxa"/>
            <w:tcMar/>
          </w:tcPr>
          <w:p w:rsidR="6B53E8D0" w:rsidP="6B53E8D0" w:rsidRDefault="6B53E8D0" w14:paraId="064F18DD" w14:textId="4125DDF1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</w:tr>
      <w:tr w:rsidR="6B53E8D0" w:rsidTr="6671AA07" w14:paraId="606BF180">
        <w:tc>
          <w:tcPr>
            <w:tcW w:w="3645" w:type="dxa"/>
            <w:tcMar/>
          </w:tcPr>
          <w:p w:rsidR="6B53E8D0" w:rsidP="6B53E8D0" w:rsidRDefault="6B53E8D0" w14:paraId="668EE323" w14:textId="3A23FA43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Criar um tópico Kafka com todas as ordens criadas e atualizadas</w:t>
            </w:r>
          </w:p>
        </w:tc>
        <w:tc>
          <w:tcPr>
            <w:tcW w:w="345" w:type="dxa"/>
            <w:tcMar/>
          </w:tcPr>
          <w:p w:rsidR="6B53E8D0" w:rsidP="6B53E8D0" w:rsidRDefault="6B53E8D0" w14:paraId="2CC9EF79" w14:textId="51A247E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65230663" w14:textId="6B9DFA89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7C444579" w14:textId="1B937B07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4C9CD877" w14:textId="63ADFFF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45" w:type="dxa"/>
            <w:tcMar/>
          </w:tcPr>
          <w:p w:rsidR="6B53E8D0" w:rsidP="6B53E8D0" w:rsidRDefault="6B53E8D0" w14:paraId="0A63FF8F" w14:textId="1D5FC96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75" w:type="dxa"/>
            <w:tcMar/>
          </w:tcPr>
          <w:p w:rsidR="6B53E8D0" w:rsidP="6B53E8D0" w:rsidRDefault="6B53E8D0" w14:paraId="5B8DF768" w14:textId="03547A61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</w:t>
            </w:r>
          </w:p>
        </w:tc>
        <w:tc>
          <w:tcPr>
            <w:tcW w:w="1290" w:type="dxa"/>
            <w:tcMar/>
          </w:tcPr>
          <w:p w:rsidR="6B53E8D0" w:rsidP="6B53E8D0" w:rsidRDefault="6B53E8D0" w14:paraId="7EFD5571" w14:textId="7A19E398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25</w:t>
            </w:r>
          </w:p>
        </w:tc>
        <w:tc>
          <w:tcPr>
            <w:tcW w:w="1455" w:type="dxa"/>
            <w:tcMar/>
          </w:tcPr>
          <w:p w:rsidR="6B53E8D0" w:rsidP="6B53E8D0" w:rsidRDefault="6B53E8D0" w14:paraId="7CD53350" w14:textId="2862BA93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1</w:t>
            </w:r>
          </w:p>
        </w:tc>
      </w:tr>
      <w:tr w:rsidR="6B53E8D0" w:rsidTr="6671AA07" w14:paraId="7E584CCD">
        <w:tc>
          <w:tcPr>
            <w:tcW w:w="3645" w:type="dxa"/>
            <w:tcMar/>
          </w:tcPr>
          <w:p w:rsidR="6B53E8D0" w:rsidP="6B53E8D0" w:rsidRDefault="6B53E8D0" w14:paraId="65E631EE" w14:textId="64E0B444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Usar o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mongoDB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online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archive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 no cluster de orders</w:t>
            </w:r>
          </w:p>
        </w:tc>
        <w:tc>
          <w:tcPr>
            <w:tcW w:w="345" w:type="dxa"/>
            <w:tcMar/>
          </w:tcPr>
          <w:p w:rsidR="6B53E8D0" w:rsidP="6B53E8D0" w:rsidRDefault="6B53E8D0" w14:paraId="7EA3F7B0" w14:textId="23C0770B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45" w:type="dxa"/>
            <w:tcMar/>
          </w:tcPr>
          <w:p w:rsidR="6B53E8D0" w:rsidP="6B53E8D0" w:rsidRDefault="6B53E8D0" w14:paraId="2CBA9E2E" w14:textId="51ED4D70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45" w:type="dxa"/>
            <w:tcMar/>
          </w:tcPr>
          <w:p w:rsidR="6B53E8D0" w:rsidP="6B53E8D0" w:rsidRDefault="6B53E8D0" w14:paraId="24EC7181" w14:textId="1C2FDF5B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45" w:type="dxa"/>
            <w:tcMar/>
          </w:tcPr>
          <w:p w:rsidR="6B53E8D0" w:rsidP="6B53E8D0" w:rsidRDefault="6B53E8D0" w14:paraId="78944614" w14:textId="340D59DF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26A7988D" w14:textId="379FE327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75" w:type="dxa"/>
            <w:tcMar/>
          </w:tcPr>
          <w:p w:rsidR="6B53E8D0" w:rsidP="6B53E8D0" w:rsidRDefault="6B53E8D0" w14:paraId="64F7A374" w14:textId="77696D22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1290" w:type="dxa"/>
            <w:tcMar/>
          </w:tcPr>
          <w:p w:rsidR="6B53E8D0" w:rsidP="6B53E8D0" w:rsidRDefault="6B53E8D0" w14:paraId="4B27F416" w14:textId="0B1CCB68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22</w:t>
            </w:r>
          </w:p>
        </w:tc>
        <w:tc>
          <w:tcPr>
            <w:tcW w:w="1455" w:type="dxa"/>
            <w:tcMar/>
          </w:tcPr>
          <w:p w:rsidR="6B53E8D0" w:rsidP="6B53E8D0" w:rsidRDefault="6B53E8D0" w14:paraId="558BC167" w14:textId="709C267E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</w:tr>
      <w:tr w:rsidR="6B53E8D0" w:rsidTr="6671AA07" w14:paraId="69919B48">
        <w:tc>
          <w:tcPr>
            <w:tcW w:w="3645" w:type="dxa"/>
            <w:tcMar/>
          </w:tcPr>
          <w:p w:rsidR="6B53E8D0" w:rsidP="6B53E8D0" w:rsidRDefault="6B53E8D0" w14:paraId="4423ED0A" w14:textId="5F7701D4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 xml:space="preserve">Implementar HPA nos serviços de </w:t>
            </w: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ordens</w:t>
            </w:r>
          </w:p>
        </w:tc>
        <w:tc>
          <w:tcPr>
            <w:tcW w:w="345" w:type="dxa"/>
            <w:tcMar/>
          </w:tcPr>
          <w:p w:rsidR="6B53E8D0" w:rsidP="6B53E8D0" w:rsidRDefault="6B53E8D0" w14:paraId="4C98620A" w14:textId="2047C1AB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45" w:type="dxa"/>
            <w:tcMar/>
          </w:tcPr>
          <w:p w:rsidR="6B53E8D0" w:rsidP="6B53E8D0" w:rsidRDefault="6B53E8D0" w14:paraId="4FDDF267" w14:textId="2FC7D92E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345" w:type="dxa"/>
            <w:tcMar/>
          </w:tcPr>
          <w:p w:rsidR="6B53E8D0" w:rsidP="6B53E8D0" w:rsidRDefault="6B53E8D0" w14:paraId="3D5F5419" w14:textId="6B13904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4</w:t>
            </w:r>
          </w:p>
        </w:tc>
        <w:tc>
          <w:tcPr>
            <w:tcW w:w="345" w:type="dxa"/>
            <w:tcMar/>
          </w:tcPr>
          <w:p w:rsidR="6B53E8D0" w:rsidP="6B53E8D0" w:rsidRDefault="6B53E8D0" w14:paraId="1D6BE528" w14:textId="3ADEE5F2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5</w:t>
            </w:r>
          </w:p>
        </w:tc>
        <w:tc>
          <w:tcPr>
            <w:tcW w:w="345" w:type="dxa"/>
            <w:tcMar/>
          </w:tcPr>
          <w:p w:rsidR="6B53E8D0" w:rsidP="6B53E8D0" w:rsidRDefault="6B53E8D0" w14:paraId="4A913F02" w14:textId="4476A9DD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</w:t>
            </w:r>
          </w:p>
        </w:tc>
        <w:tc>
          <w:tcPr>
            <w:tcW w:w="375" w:type="dxa"/>
            <w:tcMar/>
          </w:tcPr>
          <w:p w:rsidR="6B53E8D0" w:rsidP="6B53E8D0" w:rsidRDefault="6B53E8D0" w14:paraId="40FA2E42" w14:textId="127E9893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3</w:t>
            </w:r>
          </w:p>
        </w:tc>
        <w:tc>
          <w:tcPr>
            <w:tcW w:w="1290" w:type="dxa"/>
            <w:tcMar/>
          </w:tcPr>
          <w:p w:rsidR="6B53E8D0" w:rsidP="6B53E8D0" w:rsidRDefault="6B53E8D0" w14:paraId="6FC3F46D" w14:textId="10FF5280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20</w:t>
            </w:r>
          </w:p>
        </w:tc>
        <w:tc>
          <w:tcPr>
            <w:tcW w:w="1455" w:type="dxa"/>
            <w:tcMar/>
          </w:tcPr>
          <w:p w:rsidR="6B53E8D0" w:rsidP="6B53E8D0" w:rsidRDefault="6B53E8D0" w14:paraId="09F3EF96" w14:textId="24EA90CB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6</w:t>
            </w:r>
          </w:p>
        </w:tc>
      </w:tr>
    </w:tbl>
    <w:p w:rsidR="6B53E8D0" w:rsidP="6B53E8D0" w:rsidRDefault="6B53E8D0" w14:paraId="5CE088AC" w14:textId="46B8C92C">
      <w:pPr>
        <w:pStyle w:val="Normal"/>
        <w:spacing w:after="0" w:line="360" w:lineRule="auto"/>
        <w:ind w:left="0"/>
        <w:rPr>
          <w:rFonts w:ascii="Trebuchet MS" w:hAnsi="Trebuchet MS" w:eastAsia="Trebuchet MS" w:cs="Trebuchet MS"/>
          <w:color w:val="353F40" w:themeColor="text1" w:themeTint="FF" w:themeShade="FF"/>
        </w:rPr>
      </w:pPr>
    </w:p>
    <w:p w:rsidR="6B53E8D0" w:rsidP="6B53E8D0" w:rsidRDefault="6B53E8D0" w14:paraId="1D7E1FAD" w14:textId="5B29E855">
      <w:pPr>
        <w:pStyle w:val="Normal"/>
        <w:spacing w:after="0" w:line="360" w:lineRule="auto"/>
        <w:ind w:left="0"/>
        <w:rPr>
          <w:rFonts w:ascii="Trebuchet MS" w:hAnsi="Trebuchet MS" w:eastAsia="Trebuchet MS" w:cs="Trebuchet MS"/>
          <w:color w:val="353F40" w:themeColor="text1" w:themeTint="FF" w:themeShade="FF"/>
        </w:rPr>
      </w:pPr>
      <w:r>
        <w:drawing>
          <wp:inline wp14:editId="6069C501" wp14:anchorId="3EC3ADCB">
            <wp:extent cx="5391152" cy="2032913"/>
            <wp:effectExtent l="0" t="0" r="0" b="0"/>
            <wp:docPr id="1544930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cffca58ea740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1152" cy="203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53E8D0" w:rsidP="6B53E8D0" w:rsidRDefault="6B53E8D0" w14:paraId="217C9FAC" w14:textId="509B0F29">
      <w:pPr>
        <w:pStyle w:val="Normal"/>
        <w:spacing w:after="0" w:line="360" w:lineRule="auto"/>
        <w:ind w:left="0"/>
        <w:rPr>
          <w:rFonts w:ascii="Trebuchet MS" w:hAnsi="Trebuchet MS" w:eastAsia="Trebuchet MS" w:cs="Trebuchet MS"/>
          <w:color w:val="353F40" w:themeColor="text1" w:themeTint="FF" w:themeShade="FF"/>
        </w:rPr>
      </w:pPr>
    </w:p>
    <w:p xmlns:wp14="http://schemas.microsoft.com/office/word/2010/wordml" w:rsidRPr="00000000" w:rsidR="00000000" w:rsidDel="00000000" w:rsidP="00000000" w:rsidRDefault="00000000" w14:paraId="00000094" wp14:textId="77777777">
      <w:pPr>
        <w:pStyle w:val="Heading2"/>
        <w:spacing w:line="360" w:lineRule="auto"/>
        <w:rPr/>
      </w:pPr>
      <w:bookmarkStart w:name="_heading=h.25b2l0r" w:id="12"/>
      <w:bookmarkEnd w:id="12"/>
      <w:r w:rsidR="7277A853">
        <w:rPr/>
        <w:t xml:space="preserve">1.2 Solução </w:t>
      </w:r>
    </w:p>
    <w:p xmlns:wp14="http://schemas.microsoft.com/office/word/2010/wordml" w:rsidRPr="00000000" w:rsidR="00000000" w:rsidDel="00000000" w:rsidP="00000000" w:rsidRDefault="00000000" w14:paraId="00000095" wp14:textId="77777777">
      <w:pPr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line="360" w:lineRule="auto"/>
        <w:ind w:left="720" w:hanging="720"/>
        <w:rPr>
          <w:b w:val="1"/>
          <w:color w:val="006c69"/>
        </w:rPr>
      </w:pPr>
      <w:bookmarkStart w:name="_heading=h.2jxsxqh" w:colFirst="0" w:colLast="0" w:id="13"/>
      <w:bookmarkEnd w:id="13"/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6" wp14:textId="77777777">
      <w:pPr>
        <w:pStyle w:val="Heading3"/>
        <w:spacing w:line="360" w:lineRule="auto"/>
        <w:rPr/>
      </w:pPr>
      <w:bookmarkStart w:name="_heading=h.kgcv8k" w:id="14"/>
      <w:bookmarkEnd w:id="14"/>
      <w:r w:rsidR="7277A853">
        <w:rPr/>
        <w:t>1.2.1 Objetivo SMART</w:t>
      </w:r>
    </w:p>
    <w:p w:rsidR="75797BF0" w:rsidP="75797BF0" w:rsidRDefault="75797BF0" w14:paraId="24E3A51A" w14:textId="27047E58">
      <w:pPr>
        <w:spacing w:line="360" w:lineRule="auto"/>
      </w:pPr>
      <w:r w:rsidR="6671AA07">
        <w:rPr/>
        <w:t xml:space="preserve">Criar um projeto arquitetural utilizando o C4 model visando a </w:t>
      </w:r>
      <w:proofErr w:type="spellStart"/>
      <w:r w:rsidR="6671AA07">
        <w:rPr/>
        <w:t>refatoração</w:t>
      </w:r>
      <w:proofErr w:type="spellEnd"/>
      <w:r w:rsidR="6671AA07">
        <w:rPr/>
        <w:t xml:space="preserve"> do </w:t>
      </w:r>
      <w:proofErr w:type="spellStart"/>
      <w:r w:rsidR="6671AA07">
        <w:rPr/>
        <w:t>back-end</w:t>
      </w:r>
      <w:proofErr w:type="spellEnd"/>
      <w:r w:rsidR="6671AA07">
        <w:rPr/>
        <w:t xml:space="preserve"> do processo de checkout de um sistema global de e-commerce que hoje não é escalável devido a quantidade de débitos técnicos acumulados. Esse projeto deve ser executado em dois meses e tem como objetivo final o redesenho do sistema para </w:t>
      </w:r>
      <w:r w:rsidR="6671AA07">
        <w:rPr/>
        <w:t>que ele</w:t>
      </w:r>
      <w:r w:rsidR="6671AA07">
        <w:rPr/>
        <w:t xml:space="preserve"> se adeque melhor nos conceitos de </w:t>
      </w:r>
      <w:r w:rsidR="6671AA07">
        <w:rPr/>
        <w:t>microsserviços</w:t>
      </w:r>
      <w:r w:rsidR="6671AA07">
        <w:rPr/>
        <w:t>, fique mais modularizado, escalável, utilizando conceitos como: arquitetura SAGA e CQRS.</w:t>
      </w:r>
    </w:p>
    <w:p xmlns:wp14="http://schemas.microsoft.com/office/word/2010/wordml" w:rsidRPr="00000000" w:rsidR="00000000" w:rsidDel="00000000" w:rsidP="3A048343" w:rsidRDefault="00000000" w14:paraId="000000A5" wp14:textId="77777777">
      <w:pPr>
        <w:spacing w:line="360" w:lineRule="auto"/>
        <w:jc w:val="both"/>
        <w:rPr>
          <w:b w:val="1"/>
          <w:bCs w:val="1"/>
          <w:color w:val="006c69"/>
          <w:highlight w:val="yellow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w:rsidR="3A048343" w:rsidP="3A048343" w:rsidRDefault="3A048343" w14:paraId="0E535D43" w14:textId="15F6C16C">
      <w:pPr>
        <w:pStyle w:val="Heading3"/>
        <w:spacing w:line="360" w:lineRule="auto"/>
      </w:pPr>
      <w:bookmarkStart w:name="_heading=h.34g0dwd" w:id="15"/>
      <w:bookmarkEnd w:id="15"/>
      <w:r w:rsidR="7277A853">
        <w:rPr/>
        <w:t>1.2.2 Premissas e Restrições</w:t>
      </w:r>
    </w:p>
    <w:p xmlns:wp14="http://schemas.microsoft.com/office/word/2010/wordml" w:rsidRPr="00000000" w:rsidR="00000000" w:rsidDel="00000000" w:rsidP="00000000" w:rsidRDefault="00000000" w14:paraId="000000A7" wp14:textId="5D05C69F">
      <w:pPr>
        <w:spacing w:line="360" w:lineRule="auto"/>
      </w:pPr>
      <w:r w:rsidRPr="3A048343" w:rsidR="3A048343">
        <w:rPr>
          <w:b w:val="1"/>
          <w:bCs w:val="1"/>
        </w:rPr>
        <w:t>Premissas</w:t>
      </w:r>
      <w:r w:rsidR="3A048343">
        <w:rPr/>
        <w:t>:</w:t>
      </w:r>
    </w:p>
    <w:p xmlns:wp14="http://schemas.microsoft.com/office/word/2010/wordml" w:rsidRPr="00000000" w:rsidR="00000000" w:rsidDel="00000000" w:rsidP="7277A853" w:rsidRDefault="00000000" w14:paraId="76F25CB9" wp14:textId="6941A660">
      <w:pPr>
        <w:pStyle w:val="PargrafodaLista"/>
        <w:numPr>
          <w:ilvl w:val="0"/>
          <w:numId w:val="23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color w:val="353E3F"/>
        </w:rPr>
        <w:t xml:space="preserve">O time de produto irá priorizar as demandas dessa </w:t>
      </w:r>
      <w:r w:rsidRPr="7277A853" w:rsidR="7277A853">
        <w:rPr>
          <w:rFonts w:ascii="Trebuchet MS" w:hAnsi="Trebuchet MS" w:eastAsia="Trebuchet MS" w:cs="Trebuchet MS"/>
          <w:color w:val="353E3F"/>
        </w:rPr>
        <w:t>refatoração</w:t>
      </w:r>
    </w:p>
    <w:p xmlns:wp14="http://schemas.microsoft.com/office/word/2010/wordml" w:rsidRPr="00000000" w:rsidR="00000000" w:rsidDel="00000000" w:rsidP="7277A853" w:rsidRDefault="00000000" w14:paraId="3614630A" wp14:textId="1DE34443">
      <w:pPr>
        <w:pStyle w:val="PargrafodaLista"/>
        <w:numPr>
          <w:ilvl w:val="0"/>
          <w:numId w:val="23"/>
        </w:numPr>
        <w:spacing w:after="0" w:line="360" w:lineRule="auto"/>
        <w:ind/>
        <w:rPr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color w:val="353E3F"/>
        </w:rPr>
        <w:t xml:space="preserve">Processo de </w:t>
      </w:r>
      <w:r w:rsidRPr="7277A853" w:rsidR="7277A853">
        <w:rPr>
          <w:rFonts w:ascii="Trebuchet MS" w:hAnsi="Trebuchet MS" w:eastAsia="Trebuchet MS" w:cs="Trebuchet MS"/>
          <w:color w:val="353E3F"/>
        </w:rPr>
        <w:t>refatoração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vai acontecer de forma faseada.</w:t>
      </w:r>
    </w:p>
    <w:p xmlns:wp14="http://schemas.microsoft.com/office/word/2010/wordml" w:rsidRPr="00000000" w:rsidR="00000000" w:rsidDel="00000000" w:rsidP="7277A853" w:rsidRDefault="00000000" w14:paraId="60271299" wp14:textId="58F99541">
      <w:pPr>
        <w:pStyle w:val="PargrafodaLista"/>
        <w:numPr>
          <w:ilvl w:val="0"/>
          <w:numId w:val="23"/>
        </w:numPr>
        <w:spacing w:after="0" w:line="360" w:lineRule="auto"/>
        <w:ind/>
        <w:rPr>
          <w:color w:val="353E3F" w:themeColor="text1" w:themeTint="FF" w:themeShade="FF"/>
          <w:sz w:val="22"/>
          <w:szCs w:val="22"/>
        </w:rPr>
      </w:pPr>
      <w:r w:rsidRPr="6671AA07" w:rsidR="6671AA07">
        <w:rPr>
          <w:rFonts w:ascii="Trebuchet MS" w:hAnsi="Trebuchet MS" w:eastAsia="Trebuchet MS" w:cs="Trebuchet MS"/>
          <w:color w:val="353E3F"/>
        </w:rPr>
        <w:t xml:space="preserve">Todos os </w:t>
      </w:r>
      <w:r w:rsidRPr="6671AA07" w:rsidR="6671AA07">
        <w:rPr>
          <w:rFonts w:ascii="Trebuchet MS" w:hAnsi="Trebuchet MS" w:eastAsia="Trebuchet MS" w:cs="Trebuchet MS"/>
          <w:color w:val="353E3F"/>
        </w:rPr>
        <w:t>microsserviços</w:t>
      </w:r>
      <w:r w:rsidRPr="6671AA07" w:rsidR="6671AA07">
        <w:rPr>
          <w:rFonts w:ascii="Trebuchet MS" w:hAnsi="Trebuchet MS" w:eastAsia="Trebuchet MS" w:cs="Trebuchet MS"/>
          <w:color w:val="353E3F"/>
        </w:rPr>
        <w:t xml:space="preserve"> serão analisados e modificados se caso necessário</w:t>
      </w:r>
    </w:p>
    <w:p xmlns:wp14="http://schemas.microsoft.com/office/word/2010/wordml" w:rsidRPr="00000000" w:rsidR="00000000" w:rsidDel="00000000" w:rsidP="3A048343" w:rsidRDefault="00000000" w14:paraId="2A9FBCEF" wp14:textId="158E9019">
      <w:pPr>
        <w:pStyle w:val="Normal"/>
        <w:spacing w:after="0" w:line="360" w:lineRule="auto"/>
        <w:ind/>
        <w:rPr>
          <w:rFonts w:ascii="Trebuchet MS" w:hAnsi="Trebuchet MS" w:eastAsia="Trebuchet MS" w:cs="Trebuchet MS"/>
          <w:color w:val="353F40" w:themeColor="text1" w:themeTint="FF" w:themeShade="FF"/>
        </w:rPr>
      </w:pP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>Restrições</w:t>
      </w:r>
    </w:p>
    <w:p xmlns:wp14="http://schemas.microsoft.com/office/word/2010/wordml" w:rsidRPr="00000000" w:rsidR="00000000" w:rsidDel="00000000" w:rsidP="7277A853" w:rsidRDefault="00000000" w14:paraId="38886185" wp14:textId="78FFEDBB">
      <w:pPr>
        <w:pStyle w:val="PargrafodaLista"/>
        <w:numPr>
          <w:ilvl w:val="0"/>
          <w:numId w:val="25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color w:val="353E3F"/>
        </w:rPr>
        <w:t xml:space="preserve">Esse projeto apenas contemplará a quarta parte do C4 Model se todas os processos foram </w:t>
      </w:r>
      <w:r w:rsidRPr="7277A853" w:rsidR="7277A853">
        <w:rPr>
          <w:rFonts w:ascii="Trebuchet MS" w:hAnsi="Trebuchet MS" w:eastAsia="Trebuchet MS" w:cs="Trebuchet MS"/>
          <w:color w:val="353E3F"/>
        </w:rPr>
        <w:t>feitos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previamente. </w:t>
      </w:r>
    </w:p>
    <w:p xmlns:wp14="http://schemas.microsoft.com/office/word/2010/wordml" w:rsidRPr="00000000" w:rsidR="00000000" w:rsidDel="00000000" w:rsidP="7277A853" w:rsidRDefault="00000000" w14:paraId="5D079BC7" wp14:textId="5633AB43">
      <w:pPr>
        <w:pStyle w:val="PargrafodaLista"/>
        <w:numPr>
          <w:ilvl w:val="0"/>
          <w:numId w:val="25"/>
        </w:numPr>
        <w:spacing w:after="0" w:line="360" w:lineRule="auto"/>
        <w:ind/>
        <w:rPr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color w:val="353E3F"/>
        </w:rPr>
        <w:t xml:space="preserve">Os contratos com os Front </w:t>
      </w:r>
      <w:r w:rsidRPr="7277A853" w:rsidR="7277A853">
        <w:rPr>
          <w:rFonts w:ascii="Trebuchet MS" w:hAnsi="Trebuchet MS" w:eastAsia="Trebuchet MS" w:cs="Trebuchet MS"/>
          <w:color w:val="353E3F"/>
        </w:rPr>
        <w:t>end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e </w:t>
      </w:r>
      <w:r w:rsidRPr="7277A853" w:rsidR="7277A853">
        <w:rPr>
          <w:rFonts w:ascii="Trebuchet MS" w:hAnsi="Trebuchet MS" w:eastAsia="Trebuchet MS" w:cs="Trebuchet MS"/>
          <w:color w:val="353E3F"/>
        </w:rPr>
        <w:t>ERP’s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externos devem ser mantidos</w:t>
      </w:r>
    </w:p>
    <w:p xmlns:wp14="http://schemas.microsoft.com/office/word/2010/wordml" w:rsidRPr="00000000" w:rsidR="00000000" w:rsidDel="00000000" w:rsidP="7277A853" w:rsidRDefault="00000000" w14:paraId="219CC645" wp14:textId="0A941346">
      <w:pPr>
        <w:pStyle w:val="PargrafodaLista"/>
        <w:numPr>
          <w:ilvl w:val="0"/>
          <w:numId w:val="25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color w:val="353E3F"/>
        </w:rPr>
        <w:t xml:space="preserve">Os sistemas legados deverão permanecer rodando enquanto a </w:t>
      </w:r>
      <w:r w:rsidRPr="7277A853" w:rsidR="7277A853">
        <w:rPr>
          <w:rFonts w:ascii="Trebuchet MS" w:hAnsi="Trebuchet MS" w:eastAsia="Trebuchet MS" w:cs="Trebuchet MS"/>
          <w:color w:val="353E3F"/>
        </w:rPr>
        <w:t>refatoração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acontece</w:t>
      </w:r>
    </w:p>
    <w:p xmlns:wp14="http://schemas.microsoft.com/office/word/2010/wordml" w:rsidRPr="00000000" w:rsidR="00000000" w:rsidDel="00000000" w:rsidP="7277A853" w:rsidRDefault="00000000" w14:paraId="494E7626" wp14:textId="399C81E4">
      <w:pPr>
        <w:pStyle w:val="PargrafodaLista"/>
        <w:numPr>
          <w:ilvl w:val="0"/>
          <w:numId w:val="25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color w:val="353E3F"/>
        </w:rPr>
        <w:t>Os sistemas deverão respeitar minimamente as tecnologias da empresa</w:t>
      </w:r>
    </w:p>
    <w:p xmlns:wp14="http://schemas.microsoft.com/office/word/2010/wordml" w:rsidRPr="00000000" w:rsidR="00000000" w:rsidDel="00000000" w:rsidP="3A048343" w:rsidRDefault="00000000" w14:paraId="7AC15F05" wp14:textId="7074AF64">
      <w:pPr>
        <w:pStyle w:val="Normal"/>
        <w:spacing w:after="0" w:line="360" w:lineRule="auto"/>
        <w:ind/>
        <w:rPr>
          <w:rFonts w:ascii="Trebuchet MS" w:hAnsi="Trebuchet MS" w:eastAsia="Trebuchet MS" w:cs="Trebuchet MS"/>
          <w:b w:val="1"/>
          <w:bCs w:val="1"/>
          <w:color w:val="353F40" w:themeColor="text1" w:themeTint="FF" w:themeShade="FF"/>
        </w:rPr>
      </w:pP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>Riscos do projeto:</w:t>
      </w:r>
    </w:p>
    <w:p xmlns:wp14="http://schemas.microsoft.com/office/word/2010/wordml" w:rsidRPr="00000000" w:rsidR="00000000" w:rsidDel="00000000" w:rsidP="6B53E8D0" w:rsidRDefault="00000000" w14:paraId="10C379EE" wp14:textId="21D87801">
      <w:pPr>
        <w:pStyle w:val="PargrafodaLista"/>
        <w:numPr>
          <w:ilvl w:val="0"/>
          <w:numId w:val="27"/>
        </w:numPr>
        <w:spacing w:after="0" w:line="360" w:lineRule="auto"/>
        <w:ind/>
        <w:rPr>
          <w:rFonts w:ascii="Trebuchet MS" w:hAnsi="Trebuchet MS" w:eastAsia="Trebuchet MS" w:cs="Trebuchet MS" w:asciiTheme="minorAscii" w:hAnsiTheme="minorAscii" w:eastAsiaTheme="minorAscii" w:cstheme="minorAscii"/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 xml:space="preserve">R001 </w:t>
      </w:r>
      <w:r w:rsidRPr="7277A853" w:rsidR="7277A853">
        <w:rPr>
          <w:rFonts w:ascii="Trebuchet MS" w:hAnsi="Trebuchet MS" w:eastAsia="Trebuchet MS" w:cs="Trebuchet MS"/>
          <w:color w:val="353E3F"/>
        </w:rPr>
        <w:t>– Ser necessário a mudança de contrato com o front end.</w:t>
      </w:r>
    </w:p>
    <w:p xmlns:wp14="http://schemas.microsoft.com/office/word/2010/wordml" w:rsidRPr="00000000" w:rsidR="00000000" w:rsidDel="00000000" w:rsidP="6B53E8D0" w:rsidRDefault="00000000" w14:paraId="1119A5DF" wp14:textId="0ECE24A2">
      <w:pPr>
        <w:pStyle w:val="PargrafodaLista"/>
        <w:numPr>
          <w:ilvl w:val="0"/>
          <w:numId w:val="27"/>
        </w:numPr>
        <w:spacing w:after="0" w:line="360" w:lineRule="auto"/>
        <w:ind/>
        <w:rPr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 xml:space="preserve">R002 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– Ser </w:t>
      </w:r>
      <w:r w:rsidRPr="7277A853" w:rsidR="7277A853">
        <w:rPr>
          <w:rFonts w:ascii="Trebuchet MS" w:hAnsi="Trebuchet MS" w:eastAsia="Trebuchet MS" w:cs="Trebuchet MS"/>
          <w:color w:val="353E3F"/>
        </w:rPr>
        <w:t>necessário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a mudança de contrato com os </w:t>
      </w:r>
      <w:r w:rsidRPr="7277A853" w:rsidR="7277A853">
        <w:rPr>
          <w:rFonts w:ascii="Trebuchet MS" w:hAnsi="Trebuchet MS" w:eastAsia="Trebuchet MS" w:cs="Trebuchet MS"/>
          <w:color w:val="353E3F"/>
        </w:rPr>
        <w:t>ERP’s</w:t>
      </w:r>
    </w:p>
    <w:p xmlns:wp14="http://schemas.microsoft.com/office/word/2010/wordml" w:rsidRPr="00000000" w:rsidR="00000000" w:rsidDel="00000000" w:rsidP="6B53E8D0" w:rsidRDefault="00000000" w14:paraId="33CA77BA" wp14:textId="48DE8A51">
      <w:pPr>
        <w:pStyle w:val="PargrafodaLista"/>
        <w:numPr>
          <w:ilvl w:val="0"/>
          <w:numId w:val="27"/>
        </w:numPr>
        <w:spacing w:after="0" w:line="360" w:lineRule="auto"/>
        <w:ind/>
        <w:rPr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 xml:space="preserve">R003 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– Novas demandas chegarem e </w:t>
      </w:r>
      <w:r w:rsidRPr="7277A853" w:rsidR="7277A853">
        <w:rPr>
          <w:rFonts w:ascii="Trebuchet MS" w:hAnsi="Trebuchet MS" w:eastAsia="Trebuchet MS" w:cs="Trebuchet MS"/>
          <w:color w:val="353E3F"/>
        </w:rPr>
        <w:t>despriorizarem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o projeto</w:t>
      </w:r>
    </w:p>
    <w:p xmlns:wp14="http://schemas.microsoft.com/office/word/2010/wordml" w:rsidRPr="00000000" w:rsidR="00000000" w:rsidDel="00000000" w:rsidP="6B53E8D0" w:rsidRDefault="00000000" w14:paraId="09069AFE" wp14:textId="15B0289E">
      <w:pPr>
        <w:pStyle w:val="PargrafodaLista"/>
        <w:numPr>
          <w:ilvl w:val="0"/>
          <w:numId w:val="27"/>
        </w:numPr>
        <w:spacing w:after="0" w:line="360" w:lineRule="auto"/>
        <w:ind/>
        <w:rPr>
          <w:color w:val="353E3F" w:themeColor="text1" w:themeTint="FF" w:themeShade="FF"/>
          <w:sz w:val="22"/>
          <w:szCs w:val="22"/>
        </w:rPr>
      </w:pPr>
      <w:r w:rsidRPr="7277A853" w:rsidR="7277A853">
        <w:rPr>
          <w:rFonts w:ascii="Trebuchet MS" w:hAnsi="Trebuchet MS" w:eastAsia="Trebuchet MS" w:cs="Trebuchet MS"/>
          <w:b w:val="1"/>
          <w:bCs w:val="1"/>
          <w:color w:val="353E3F"/>
        </w:rPr>
        <w:t xml:space="preserve">R004 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– Manter o legado e o novo ao mesmo tempo até ser </w:t>
      </w:r>
      <w:r w:rsidRPr="7277A853" w:rsidR="7277A853">
        <w:rPr>
          <w:rFonts w:ascii="Trebuchet MS" w:hAnsi="Trebuchet MS" w:eastAsia="Trebuchet MS" w:cs="Trebuchet MS"/>
          <w:color w:val="353E3F"/>
        </w:rPr>
        <w:t>possível</w:t>
      </w:r>
      <w:r w:rsidRPr="7277A853" w:rsidR="7277A853">
        <w:rPr>
          <w:rFonts w:ascii="Trebuchet MS" w:hAnsi="Trebuchet MS" w:eastAsia="Trebuchet MS" w:cs="Trebuchet MS"/>
          <w:color w:val="353E3F"/>
        </w:rPr>
        <w:t xml:space="preserve"> a </w:t>
      </w:r>
      <w:r w:rsidRPr="7277A853" w:rsidR="7277A853">
        <w:rPr>
          <w:rFonts w:ascii="Trebuchet MS" w:hAnsi="Trebuchet MS" w:eastAsia="Trebuchet MS" w:cs="Trebuchet MS"/>
          <w:color w:val="353E3F"/>
        </w:rPr>
        <w:t>migração</w:t>
      </w:r>
      <w:r w:rsidRPr="7277A853" w:rsidR="7277A853">
        <w:rPr>
          <w:rFonts w:ascii="Trebuchet MS" w:hAnsi="Trebuchet MS" w:eastAsia="Trebuchet MS" w:cs="Trebuchet MS"/>
          <w:color w:val="353E3F"/>
        </w:rPr>
        <w:t>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70"/>
        <w:gridCol w:w="927"/>
        <w:gridCol w:w="2145"/>
        <w:gridCol w:w="2010"/>
        <w:gridCol w:w="1638"/>
      </w:tblGrid>
      <w:tr w:rsidR="3A048343" w:rsidTr="7277A853" w14:paraId="11B4AE43">
        <w:trPr>
          <w:trHeight w:val="1560"/>
        </w:trPr>
        <w:tc>
          <w:tcPr>
            <w:tcW w:w="1770" w:type="dxa"/>
            <w:vMerge w:val="restart"/>
            <w:shd w:val="clear" w:color="auto" w:fill="BFBFBF" w:themeFill="background1" w:themeFillShade="BF"/>
            <w:tcMar/>
          </w:tcPr>
          <w:p w:rsidR="3A048343" w:rsidP="3A048343" w:rsidRDefault="3A048343" w14:paraId="0E731945" w14:textId="52382C74">
            <w:pPr>
              <w:pStyle w:val="Normal"/>
              <w:jc w:val="center"/>
            </w:pP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  <w:p w:rsidR="3A048343" w:rsidP="3A048343" w:rsidRDefault="3A048343" w14:paraId="7371F6B8" w14:textId="4F1CF4A2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F40" w:themeColor="text1" w:themeTint="FF" w:themeShade="FF"/>
              </w:rPr>
            </w:pPr>
          </w:p>
          <w:p w:rsidR="3A048343" w:rsidP="3A048343" w:rsidRDefault="3A048343" w14:paraId="200E34B1" w14:textId="6662E9DB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Probabilidade</w:t>
            </w:r>
          </w:p>
        </w:tc>
        <w:tc>
          <w:tcPr>
            <w:tcW w:w="927" w:type="dxa"/>
            <w:tcMar/>
          </w:tcPr>
          <w:p w:rsidR="3A048343" w:rsidP="3A048343" w:rsidRDefault="3A048343" w14:paraId="48BA90A9" w14:textId="5D359BDF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>
              <w:br/>
            </w:r>
            <w:r>
              <w:br/>
            </w: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Alta</w:t>
            </w:r>
          </w:p>
        </w:tc>
        <w:tc>
          <w:tcPr>
            <w:tcW w:w="2145" w:type="dxa"/>
            <w:shd w:val="clear" w:color="auto" w:fill="FFC966" w:themeFill="accent4" w:themeFillTint="99"/>
            <w:tcMar/>
          </w:tcPr>
          <w:p w:rsidR="3A048343" w:rsidP="3A048343" w:rsidRDefault="3A048343" w14:paraId="1FB0717B" w14:textId="35BD493E">
            <w:pPr>
              <w:pStyle w:val="Normal"/>
              <w:ind w:left="0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206F69F7" w14:textId="4B9EE047">
            <w:pPr>
              <w:pStyle w:val="Normal"/>
              <w:ind w:left="0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5D818776" w14:textId="0985855D">
            <w:pPr>
              <w:pStyle w:val="Normal"/>
              <w:ind w:left="0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Media</w:t>
            </w:r>
          </w:p>
        </w:tc>
        <w:tc>
          <w:tcPr>
            <w:tcW w:w="2010" w:type="dxa"/>
            <w:shd w:val="clear" w:color="auto" w:fill="D96868"/>
            <w:tcMar/>
          </w:tcPr>
          <w:p w:rsidR="3A048343" w:rsidP="3A048343" w:rsidRDefault="3A048343" w14:paraId="0A35C358" w14:textId="3EB2836D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5AE8E950" w14:textId="678A993E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1174663D" w14:textId="2E968367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Alta</w:t>
            </w:r>
          </w:p>
          <w:p w:rsidR="3A048343" w:rsidP="3A048343" w:rsidRDefault="3A048343" w14:paraId="52AE024D" w14:textId="6FBB25A6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R001</w:t>
            </w:r>
          </w:p>
          <w:p w:rsidR="3A048343" w:rsidP="3A048343" w:rsidRDefault="3A048343" w14:paraId="1D474C9A" w14:textId="13D90C7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R002</w:t>
            </w:r>
          </w:p>
        </w:tc>
        <w:tc>
          <w:tcPr>
            <w:tcW w:w="1638" w:type="dxa"/>
            <w:shd w:val="clear" w:color="auto" w:fill="D96868"/>
            <w:tcMar/>
          </w:tcPr>
          <w:p w:rsidR="3A048343" w:rsidP="3A048343" w:rsidRDefault="3A048343" w14:paraId="652F9A65" w14:textId="6A319127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1DFA5565" w14:textId="35ABC5C6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3CC9D5F6" w14:textId="5A885D16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Alta</w:t>
            </w:r>
          </w:p>
          <w:p w:rsidR="3A048343" w:rsidP="3A048343" w:rsidRDefault="3A048343" w14:paraId="1541806E" w14:textId="075612F9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R003</w:t>
            </w:r>
          </w:p>
        </w:tc>
      </w:tr>
      <w:tr w:rsidR="3A048343" w:rsidTr="7277A853" w14:paraId="2CE0173E">
        <w:trPr>
          <w:trHeight w:val="1305"/>
        </w:trPr>
        <w:tc>
          <w:tcPr>
            <w:tcW w:w="1770" w:type="dxa"/>
            <w:vMerge/>
            <w:tcMar/>
          </w:tcPr>
          <w:p w14:paraId="366300E4"/>
        </w:tc>
        <w:tc>
          <w:tcPr>
            <w:tcW w:w="927" w:type="dxa"/>
            <w:tcMar/>
          </w:tcPr>
          <w:p w:rsidR="3A048343" w:rsidP="3A048343" w:rsidRDefault="3A048343" w14:paraId="3C8F2FED" w14:textId="5A9FCE6F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6FD4C591" w14:textId="5FFC8D0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2D6AF44B" w14:textId="4A6FEAD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Media</w:t>
            </w:r>
          </w:p>
        </w:tc>
        <w:tc>
          <w:tcPr>
            <w:tcW w:w="2145" w:type="dxa"/>
            <w:shd w:val="clear" w:color="auto" w:fill="92D050"/>
            <w:tcMar/>
          </w:tcPr>
          <w:p w:rsidR="3A048343" w:rsidP="3A048343" w:rsidRDefault="3A048343" w14:paraId="649F56C0" w14:textId="14FC3092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5D9B60BE" w14:textId="39E85718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1F78604F" w14:textId="78E47E3A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Baixa</w:t>
            </w:r>
          </w:p>
        </w:tc>
        <w:tc>
          <w:tcPr>
            <w:tcW w:w="2010" w:type="dxa"/>
            <w:shd w:val="clear" w:color="auto" w:fill="FFC966" w:themeFill="accent4" w:themeFillTint="99"/>
            <w:tcMar/>
          </w:tcPr>
          <w:p w:rsidR="3A048343" w:rsidP="3A048343" w:rsidRDefault="3A048343" w14:paraId="0B9E962A" w14:textId="6ACDF359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61435B2F" w14:textId="612B5B34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6596BEBA" w14:textId="10E888F0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Media</w:t>
            </w:r>
          </w:p>
          <w:p w:rsidR="3A048343" w:rsidP="3A048343" w:rsidRDefault="3A048343" w14:paraId="08DEB776" w14:textId="642FB5E8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color w:val="353E3F"/>
              </w:rPr>
              <w:t>R004</w:t>
            </w:r>
          </w:p>
        </w:tc>
        <w:tc>
          <w:tcPr>
            <w:tcW w:w="1638" w:type="dxa"/>
            <w:shd w:val="clear" w:color="auto" w:fill="D96868"/>
            <w:tcMar/>
          </w:tcPr>
          <w:p w:rsidR="3A048343" w:rsidP="3A048343" w:rsidRDefault="3A048343" w14:paraId="2898D7BC" w14:textId="6654D5EF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48AECAA4" w14:textId="0513F09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5D3F0295" w14:textId="1BD18163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Alta</w:t>
            </w:r>
          </w:p>
        </w:tc>
      </w:tr>
      <w:tr w:rsidR="3A048343" w:rsidTr="7277A853" w14:paraId="1FFB9B46">
        <w:trPr>
          <w:trHeight w:val="1185"/>
        </w:trPr>
        <w:tc>
          <w:tcPr>
            <w:tcW w:w="1770" w:type="dxa"/>
            <w:vMerge/>
            <w:tcMar/>
          </w:tcPr>
          <w:p w14:paraId="3F09032A"/>
        </w:tc>
        <w:tc>
          <w:tcPr>
            <w:tcW w:w="927" w:type="dxa"/>
            <w:tcMar/>
          </w:tcPr>
          <w:p w:rsidR="3A048343" w:rsidP="3A048343" w:rsidRDefault="3A048343" w14:paraId="67FB14F7" w14:textId="0FC81646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2E9ED4E1" w14:textId="61BE7A1D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1A435AA0" w14:textId="4BAF9AC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Baixa</w:t>
            </w:r>
          </w:p>
        </w:tc>
        <w:tc>
          <w:tcPr>
            <w:tcW w:w="2145" w:type="dxa"/>
            <w:shd w:val="clear" w:color="auto" w:fill="92D050"/>
            <w:tcMar/>
          </w:tcPr>
          <w:p w:rsidR="3A048343" w:rsidP="3A048343" w:rsidRDefault="3A048343" w14:paraId="7A6B6466" w14:textId="33E92DF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226B118B" w14:textId="0A6782C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1F1FA7B1" w14:textId="4BF11D80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Baixa</w:t>
            </w:r>
          </w:p>
        </w:tc>
        <w:tc>
          <w:tcPr>
            <w:tcW w:w="2010" w:type="dxa"/>
            <w:shd w:val="clear" w:color="auto" w:fill="92D050"/>
            <w:tcMar/>
          </w:tcPr>
          <w:p w:rsidR="3A048343" w:rsidP="3A048343" w:rsidRDefault="3A048343" w14:paraId="69927833" w14:textId="5D732E4E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3A6BB075" w14:textId="5195A89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3737F365" w14:textId="22581FB8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Baixa</w:t>
            </w:r>
          </w:p>
        </w:tc>
        <w:tc>
          <w:tcPr>
            <w:tcW w:w="1638" w:type="dxa"/>
            <w:shd w:val="clear" w:color="auto" w:fill="FFC966" w:themeFill="accent4" w:themeFillTint="99"/>
            <w:tcMar/>
          </w:tcPr>
          <w:p w:rsidR="3A048343" w:rsidP="3A048343" w:rsidRDefault="3A048343" w14:paraId="34260746" w14:textId="5348536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73E17F02" w14:textId="5D9DF635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  <w:p w:rsidR="3A048343" w:rsidP="3A048343" w:rsidRDefault="3A048343" w14:paraId="37641D3F" w14:textId="67F9196C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Media</w:t>
            </w:r>
          </w:p>
        </w:tc>
      </w:tr>
      <w:tr w:rsidR="3A048343" w:rsidTr="7277A853" w14:paraId="03DF0862">
        <w:trPr>
          <w:trHeight w:val="330"/>
        </w:trPr>
        <w:tc>
          <w:tcPr>
            <w:tcW w:w="1770" w:type="dxa"/>
            <w:vMerge/>
            <w:tcMar/>
          </w:tcPr>
          <w:p w14:paraId="24E37146"/>
        </w:tc>
        <w:tc>
          <w:tcPr>
            <w:tcW w:w="927" w:type="dxa"/>
            <w:tcMar/>
          </w:tcPr>
          <w:p w:rsidR="3A048343" w:rsidP="3A048343" w:rsidRDefault="3A048343" w14:paraId="285D2350" w14:textId="6F07695E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</w:p>
        </w:tc>
        <w:tc>
          <w:tcPr>
            <w:tcW w:w="2145" w:type="dxa"/>
            <w:tcMar/>
          </w:tcPr>
          <w:p w:rsidR="3A048343" w:rsidP="3A048343" w:rsidRDefault="3A048343" w14:paraId="39E3DB4E" w14:textId="0B371B33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Insignificante</w:t>
            </w:r>
          </w:p>
        </w:tc>
        <w:tc>
          <w:tcPr>
            <w:tcW w:w="2010" w:type="dxa"/>
            <w:tcMar/>
          </w:tcPr>
          <w:p w:rsidR="3A048343" w:rsidP="3A048343" w:rsidRDefault="3A048343" w14:paraId="1BCB1F15" w14:textId="0F60655D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Moderado</w:t>
            </w:r>
          </w:p>
        </w:tc>
        <w:tc>
          <w:tcPr>
            <w:tcW w:w="1638" w:type="dxa"/>
            <w:tcMar/>
          </w:tcPr>
          <w:p w:rsidR="3A048343" w:rsidP="3A048343" w:rsidRDefault="3A048343" w14:paraId="38B66135" w14:textId="1BF6C851">
            <w:pPr>
              <w:pStyle w:val="Normal"/>
              <w:jc w:val="center"/>
              <w:rPr>
                <w:rFonts w:ascii="Trebuchet MS" w:hAnsi="Trebuchet MS" w:eastAsia="Trebuchet MS" w:cs="Trebuchet MS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Catastrófico</w:t>
            </w:r>
          </w:p>
        </w:tc>
      </w:tr>
      <w:tr w:rsidR="3A048343" w:rsidTr="7277A853" w14:paraId="46D3F4B2">
        <w:trPr>
          <w:trHeight w:val="330"/>
        </w:trPr>
        <w:tc>
          <w:tcPr>
            <w:tcW w:w="1770" w:type="dxa"/>
            <w:vMerge/>
            <w:tcMar/>
          </w:tcPr>
          <w:p w14:paraId="07656CC9"/>
        </w:tc>
        <w:tc>
          <w:tcPr>
            <w:tcW w:w="6720" w:type="dxa"/>
            <w:gridSpan w:val="4"/>
            <w:shd w:val="clear" w:color="auto" w:fill="BFBFBF" w:themeFill="background1" w:themeFillShade="BF"/>
            <w:tcMar/>
          </w:tcPr>
          <w:p w:rsidR="3A048343" w:rsidP="3A048343" w:rsidRDefault="3A048343" w14:paraId="249EDA78" w14:textId="5E4E53E6">
            <w:pPr>
              <w:pStyle w:val="Normal"/>
              <w:jc w:val="center"/>
              <w:rPr>
                <w:rFonts w:ascii="Trebuchet MS" w:hAnsi="Trebuchet MS" w:eastAsia="Trebuchet MS" w:cs="Trebuchet MS"/>
                <w:b w:val="1"/>
                <w:bCs w:val="1"/>
                <w:color w:val="353F40" w:themeColor="text1" w:themeTint="FF" w:themeShade="FF"/>
              </w:rPr>
            </w:pPr>
            <w:r w:rsidRPr="7277A853" w:rsidR="7277A853">
              <w:rPr>
                <w:rFonts w:ascii="Trebuchet MS" w:hAnsi="Trebuchet MS" w:eastAsia="Trebuchet MS" w:cs="Trebuchet MS"/>
                <w:b w:val="1"/>
                <w:bCs w:val="1"/>
                <w:color w:val="353E3F"/>
              </w:rPr>
              <w:t>Impacto</w:t>
            </w:r>
          </w:p>
        </w:tc>
      </w:tr>
    </w:tbl>
    <w:p xmlns:wp14="http://schemas.microsoft.com/office/word/2010/wordml" w:rsidRPr="00000000" w:rsidR="00000000" w:rsidDel="00000000" w:rsidP="3A048343" w:rsidRDefault="00000000" w14:paraId="000000B9" wp14:textId="1545F735">
      <w:pPr>
        <w:pStyle w:val="Normal"/>
        <w:spacing w:after="0" w:line="360" w:lineRule="auto"/>
        <w:ind w:left="0"/>
        <w:rPr>
          <w:rFonts w:ascii="Trebuchet MS" w:hAnsi="Trebuchet MS" w:eastAsia="Trebuchet MS" w:cs="Trebuchet MS"/>
          <w:color w:val="353F40" w:themeColor="text1" w:themeTint="FF" w:themeShade="FF"/>
        </w:rPr>
      </w:pPr>
    </w:p>
    <w:p xmlns:wp14="http://schemas.microsoft.com/office/word/2010/wordml" w:rsidRPr="00000000" w:rsidR="00000000" w:rsidDel="00000000" w:rsidP="00000000" w:rsidRDefault="00000000" w14:paraId="000000BA" wp14:textId="77777777">
      <w:pPr>
        <w:pStyle w:val="Heading3"/>
        <w:spacing w:line="360" w:lineRule="auto"/>
        <w:rPr/>
      </w:pPr>
      <w:bookmarkStart w:name="_heading=h.1jlao46" w:id="16"/>
      <w:bookmarkEnd w:id="16"/>
      <w:r w:rsidR="7277A853">
        <w:rPr/>
        <w:t>1.2.3 Backlog de Produto</w:t>
      </w:r>
    </w:p>
    <w:p xmlns:wp14="http://schemas.microsoft.com/office/word/2010/wordml" w:rsidRPr="00000000" w:rsidR="00000000" w:rsidDel="00000000" w:rsidP="3A048343" w:rsidRDefault="00000000" w14:paraId="000000BB" wp14:textId="27B9DE42">
      <w:pPr>
        <w:pStyle w:val="Normal"/>
        <w:spacing w:line="360" w:lineRule="auto"/>
        <w:rPr>
          <w:rFonts w:ascii="Trebuchet MS" w:hAnsi="Trebuchet MS" w:eastAsia="Trebuchet MS" w:cs="Trebuchet MS"/>
          <w:color w:val="353F40" w:themeColor="text1" w:themeTint="FF" w:themeShade="FF"/>
        </w:rPr>
      </w:pPr>
      <w:r>
        <w:drawing>
          <wp:inline xmlns:wp14="http://schemas.microsoft.com/office/word/2010/wordprocessingDrawing" wp14:editId="56D2289B" wp14:anchorId="60081C5D">
            <wp:extent cx="5285362" cy="3105150"/>
            <wp:effectExtent l="0" t="0" r="0" b="0"/>
            <wp:docPr id="2126348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f81396140a49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36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3A048343" w:rsidRDefault="00000000" w14:paraId="000000C7" wp14:textId="77777777">
      <w:pPr>
        <w:spacing w:line="360" w:lineRule="auto"/>
        <w:rPr>
          <w:b w:val="1"/>
          <w:bCs w:val="1"/>
          <w:color w:val="006c69"/>
          <w:highlight w:val="yellow"/>
        </w:rPr>
      </w:pPr>
      <w:r w:rsidRPr="00000000" w:rsidDel="00000000" w:rsidR="00000000">
        <w:rPr>
          <w:color w:val="1a1f20"/>
        </w:rPr>
        <w:t xml:space="preserve">.</w:t>
      </w: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C8" wp14:textId="77777777">
      <w:pPr>
        <w:pStyle w:val="Heading1"/>
        <w:spacing w:line="360" w:lineRule="auto"/>
        <w:rPr>
          <w:rFonts w:ascii="Trebuchet MS" w:hAnsi="Trebuchet MS" w:eastAsia="Trebuchet MS" w:cs="Trebuchet MS"/>
        </w:rPr>
      </w:pPr>
      <w:bookmarkStart w:name="_heading=h.43ky6rz" w:id="17"/>
      <w:bookmarkEnd w:id="17"/>
      <w:r w:rsidRPr="7277A853" w:rsidR="7277A853">
        <w:rPr>
          <w:rFonts w:ascii="Trebuchet MS" w:hAnsi="Trebuchet MS" w:eastAsia="Trebuchet MS" w:cs="Trebuchet MS"/>
        </w:rPr>
        <w:t>2.</w:t>
      </w:r>
      <w:r>
        <w:tab/>
      </w:r>
      <w:r w:rsidRPr="7277A853" w:rsidR="7277A853">
        <w:rPr>
          <w:rFonts w:ascii="Trebuchet MS" w:hAnsi="Trebuchet MS" w:eastAsia="Trebuchet MS" w:cs="Trebuchet MS"/>
        </w:rPr>
        <w:t>Área de Experimentação</w:t>
      </w:r>
    </w:p>
    <w:p xmlns:wp14="http://schemas.microsoft.com/office/word/2010/wordml" w:rsidRPr="00000000" w:rsidR="00000000" w:rsidDel="00000000" w:rsidP="00000000" w:rsidRDefault="00000000" w14:paraId="000000EC" wp14:textId="77777777">
      <w:pPr>
        <w:pStyle w:val="Heading2"/>
        <w:spacing w:line="360" w:lineRule="auto"/>
        <w:rPr>
          <w:color w:val="1a1f20"/>
        </w:rPr>
      </w:pPr>
      <w:bookmarkStart w:name="_heading=h.2iq8gzs" w:id="22"/>
      <w:bookmarkEnd w:id="22"/>
      <w:r w:rsidR="7277A853">
        <w:rPr/>
        <w:t>2.</w:t>
      </w:r>
      <w:r w:rsidRPr="7277A853" w:rsidR="7277A853">
        <w:rPr>
          <w:color w:val="1A1F20" w:themeColor="text1" w:themeTint="FF" w:themeShade="80"/>
        </w:rPr>
        <w:t>1 Sprint 1</w:t>
      </w:r>
    </w:p>
    <w:p xmlns:wp14="http://schemas.microsoft.com/office/word/2010/wordml" w:rsidRPr="00000000" w:rsidR="00000000" w:rsidDel="00000000" w:rsidP="00000000" w:rsidRDefault="00000000" w14:paraId="000000ED" wp14:textId="77777777">
      <w:pPr>
        <w:pStyle w:val="Heading3"/>
        <w:spacing w:line="360" w:lineRule="auto"/>
        <w:rPr/>
      </w:pPr>
      <w:bookmarkStart w:name="_heading=h.xvir7l" w:id="23"/>
      <w:bookmarkEnd w:id="23"/>
      <w:r w:rsidR="75797BF0">
        <w:rPr/>
        <w:t>2.1.1 Solução</w:t>
      </w:r>
    </w:p>
    <w:p xmlns:wp14="http://schemas.microsoft.com/office/word/2010/wordml" w:rsidRPr="00000000" w:rsidR="00000000" w:rsidDel="00000000" w:rsidP="00000000" w:rsidRDefault="00000000" w14:paraId="000000EF" wp14:textId="77777777">
      <w:pPr>
        <w:pStyle w:val="Heading4"/>
        <w:numPr>
          <w:ilvl w:val="0"/>
          <w:numId w:val="9"/>
        </w:numPr>
        <w:spacing w:line="360" w:lineRule="auto"/>
        <w:ind w:left="720" w:hanging="360"/>
        <w:rPr>
          <w:rtl w:val="0"/>
        </w:rPr>
      </w:pPr>
      <w:bookmarkStart w:name="_heading=h.3hv69ve" w:id="24"/>
      <w:bookmarkEnd w:id="24"/>
      <w:r w:rsidR="6430BDF7">
        <w:rPr/>
        <w:t>Evidência do planejamento:</w:t>
      </w:r>
    </w:p>
    <w:p w:rsidR="7277A853" w:rsidP="6430BDF7" w:rsidRDefault="7277A853" w14:paraId="5293C8D1" w14:textId="1452DB85">
      <w:pPr>
        <w:pStyle w:val="Normal"/>
        <w:rPr>
          <w:rFonts w:ascii="Trebuchet MS" w:hAnsi="Trebuchet MS" w:eastAsia="Trebuchet MS" w:cs="Trebuchet MS"/>
        </w:rPr>
      </w:pPr>
      <w:r>
        <w:drawing>
          <wp:inline wp14:editId="05E1EC76" wp14:anchorId="1AE35C53">
            <wp:extent cx="5581650" cy="2314059"/>
            <wp:effectExtent l="0" t="0" r="0" b="0"/>
            <wp:docPr id="1181499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312f5b12cb49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31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00000000" w:rsidRDefault="00000000" w14:paraId="000000F0" wp14:textId="77777777">
      <w:pPr>
        <w:pStyle w:val="Heading4"/>
        <w:numPr>
          <w:ilvl w:val="0"/>
          <w:numId w:val="9"/>
        </w:numPr>
        <w:spacing w:line="360" w:lineRule="auto"/>
        <w:ind w:left="720" w:hanging="360"/>
        <w:rPr>
          <w:rtl w:val="0"/>
        </w:rPr>
      </w:pPr>
      <w:bookmarkStart w:name="_heading=h.1x0gk37" w:id="25"/>
      <w:bookmarkEnd w:id="25"/>
      <w:r w:rsidR="6430BDF7">
        <w:rPr/>
        <w:t>Evidência da execução de cada requisito:</w:t>
      </w:r>
    </w:p>
    <w:p w:rsidR="7277A853" w:rsidP="6430BDF7" w:rsidRDefault="7277A853" w14:paraId="38013E67" w14:textId="7BF24F90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 xml:space="preserve">Evidencia da codificação do C4 Model (Legado) - </w:t>
      </w:r>
      <w:proofErr w:type="spellStart"/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proofErr w:type="spellEnd"/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 xml:space="preserve"> 1: System </w:t>
      </w:r>
      <w:proofErr w:type="spellStart"/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>Context</w:t>
      </w:r>
      <w:proofErr w:type="spellEnd"/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 xml:space="preserve"> </w:t>
      </w:r>
      <w:proofErr w:type="spellStart"/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7277A853" w:rsidP="6430BDF7" w:rsidRDefault="7277A853" w14:paraId="4367A9C8" w14:textId="20525860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</w:t>
      </w:r>
      <w:proofErr w:type="spellStart"/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>studio</w:t>
      </w:r>
      <w:proofErr w:type="spellEnd"/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 xml:space="preserve"> </w:t>
      </w:r>
      <w:proofErr w:type="spellStart"/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>code</w:t>
      </w:r>
      <w:proofErr w:type="spellEnd"/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 xml:space="preserve"> com o plugin do </w:t>
      </w:r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>plantUML</w:t>
      </w:r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 xml:space="preserve"> </w:t>
      </w:r>
    </w:p>
    <w:p w:rsidR="7277A853" w:rsidP="2D258332" w:rsidRDefault="7277A853" w14:paraId="515C11CC" w14:textId="12028700">
      <w:pPr>
        <w:pStyle w:val="Normal"/>
        <w:ind w:left="0"/>
        <w:rPr>
          <w:rFonts w:ascii="Trebuchet MS" w:hAnsi="Trebuchet MS" w:eastAsia="Trebuchet MS" w:cs="Trebuchet MS"/>
          <w:color w:val="353E3F"/>
        </w:rPr>
      </w:pPr>
      <w:r w:rsidRPr="2D258332" w:rsidR="2D258332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258332" w:rsidR="2D258332">
        <w:rPr>
          <w:rFonts w:ascii="Trebuchet MS" w:hAnsi="Trebuchet MS" w:eastAsia="Trebuchet MS" w:cs="Trebuchet MS"/>
          <w:color w:val="353E3F"/>
        </w:rPr>
        <w:t xml:space="preserve">: </w:t>
      </w:r>
      <w:hyperlink r:id="R0295f918804141fc">
        <w:r w:rsidRPr="2D258332" w:rsidR="2D258332">
          <w:rPr>
            <w:rStyle w:val="Hyperlink"/>
            <w:rFonts w:ascii="Trebuchet MS" w:hAnsi="Trebuchet MS" w:eastAsia="Trebuchet MS" w:cs="Trebuchet MS"/>
          </w:rPr>
          <w:t>https://github.com/lvictor05/IGTI-ProjetoFinal/blob/master/Legado/Legado-C1.plantuml</w:t>
        </w:r>
      </w:hyperlink>
    </w:p>
    <w:p w:rsidR="7277A853" w:rsidP="6430BDF7" w:rsidRDefault="7277A853" w14:paraId="4A44F6D5" w14:textId="50D9B2FB">
      <w:pPr>
        <w:pStyle w:val="Normal"/>
        <w:ind w:left="0"/>
        <w:rPr>
          <w:del w:author="Luiz Victor Tinini" w:date="2022-04-08T01:35:42.339Z" w:id="909256217"/>
          <w:rFonts w:ascii="Trebuchet MS" w:hAnsi="Trebuchet MS" w:eastAsia="Trebuchet MS" w:cs="Trebuchet MS"/>
        </w:rPr>
      </w:pPr>
      <w:r>
        <w:drawing>
          <wp:inline wp14:editId="6AC6D718" wp14:anchorId="1B1E711F">
            <wp:extent cx="5150987" cy="2457450"/>
            <wp:effectExtent l="0" t="0" r="0" b="0"/>
            <wp:docPr id="5908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3776b8a31c4a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987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7A853" w:rsidP="6430BDF7" w:rsidRDefault="7277A853" w14:paraId="213BD7DA" w14:textId="0E022E86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 xml:space="preserve">Evidencia da codificação do C4 Model (Legado) - C4 Model (Legado)- </w:t>
      </w:r>
      <w:proofErr w:type="spellStart"/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proofErr w:type="spellEnd"/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 xml:space="preserve"> 2: Container </w:t>
      </w:r>
      <w:proofErr w:type="spellStart"/>
      <w:r w:rsidRPr="6430BDF7" w:rsidR="6430BDF7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7277A853" w:rsidP="6430BDF7" w:rsidRDefault="7277A853" w14:paraId="29FDA7D3" w14:textId="62B257C2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</w:t>
      </w:r>
      <w:proofErr w:type="spellStart"/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>studio</w:t>
      </w:r>
      <w:proofErr w:type="spellEnd"/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 xml:space="preserve"> </w:t>
      </w:r>
      <w:proofErr w:type="spellStart"/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>code</w:t>
      </w:r>
      <w:proofErr w:type="spellEnd"/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 xml:space="preserve"> com o plugin do </w:t>
      </w:r>
      <w:r w:rsidRPr="6430BDF7" w:rsidR="6430BDF7">
        <w:rPr>
          <w:rFonts w:ascii="Trebuchet MS" w:hAnsi="Trebuchet MS" w:eastAsia="Trebuchet MS" w:cs="Trebuchet MS"/>
          <w:b w:val="0"/>
          <w:bCs w:val="0"/>
          <w:color w:val="353E3F"/>
        </w:rPr>
        <w:t>plantUML</w:t>
      </w:r>
    </w:p>
    <w:p w:rsidR="7277A853" w:rsidP="6430BDF7" w:rsidRDefault="7277A853" w14:paraId="09757FF6" w14:textId="2F155FDA">
      <w:pPr>
        <w:pStyle w:val="Normal"/>
        <w:ind w:left="0"/>
        <w:rPr>
          <w:rFonts w:ascii="Trebuchet MS" w:hAnsi="Trebuchet MS" w:eastAsia="Trebuchet MS" w:cs="Trebuchet MS"/>
        </w:rPr>
      </w:pPr>
      <w:r w:rsidRPr="2D258332" w:rsidR="2D258332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258332" w:rsidR="2D258332">
        <w:rPr>
          <w:rFonts w:ascii="Trebuchet MS" w:hAnsi="Trebuchet MS" w:eastAsia="Trebuchet MS" w:cs="Trebuchet MS"/>
          <w:color w:val="353E3F"/>
        </w:rPr>
        <w:t xml:space="preserve">: </w:t>
      </w:r>
      <w:hyperlink r:id="R19497317d0584ca9">
        <w:r w:rsidRPr="2D258332" w:rsidR="2D258332">
          <w:rPr>
            <w:rStyle w:val="Hyperlink"/>
            <w:rFonts w:ascii="Trebuchet MS" w:hAnsi="Trebuchet MS" w:eastAsia="Trebuchet MS" w:cs="Trebuchet MS"/>
          </w:rPr>
          <w:t>https://github.com/lvictor05/IGTI-ProjetoFinal/blob/master/Legado/Legado-C2.plantuml</w:t>
        </w:r>
      </w:hyperlink>
    </w:p>
    <w:p w:rsidR="7277A853" w:rsidP="6430BDF7" w:rsidRDefault="7277A853" w14:paraId="7E7556EE" w14:textId="24FD1A37">
      <w:pPr>
        <w:pStyle w:val="Normal"/>
        <w:ind w:left="0"/>
        <w:rPr>
          <w:rFonts w:ascii="Trebuchet MS" w:hAnsi="Trebuchet MS" w:eastAsia="Trebuchet MS" w:cs="Trebuchet MS"/>
        </w:rPr>
      </w:pPr>
      <w:r>
        <w:drawing>
          <wp:inline wp14:editId="355A665B" wp14:anchorId="6C51EF0C">
            <wp:extent cx="4572000" cy="2409825"/>
            <wp:effectExtent l="0" t="0" r="0" b="0"/>
            <wp:docPr id="939367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39830e64634b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7A853" w:rsidP="7277A853" w:rsidRDefault="7277A853" w14:paraId="50BA2CFF" w14:textId="0A7DDC23">
      <w:pPr>
        <w:pStyle w:val="Heading4"/>
        <w:numPr>
          <w:ilvl w:val="0"/>
          <w:numId w:val="9"/>
        </w:numPr>
        <w:spacing w:line="360" w:lineRule="auto"/>
        <w:ind w:left="720" w:hanging="360"/>
        <w:rPr>
          <w:rtl w:val="0"/>
        </w:rPr>
      </w:pPr>
      <w:bookmarkStart w:name="_heading=h.4h042r0" w:id="26"/>
      <w:bookmarkEnd w:id="26"/>
      <w:r w:rsidR="2D258332">
        <w:rPr/>
        <w:t>Evidência dos resultados:</w:t>
      </w:r>
    </w:p>
    <w:p w:rsidR="2D258332" w:rsidP="2D258332" w:rsidRDefault="2D258332" w14:paraId="11CCA72E" w14:textId="415300EB">
      <w:pPr>
        <w:pStyle w:val="Normal"/>
        <w:rPr>
          <w:rFonts w:ascii="Trebuchet MS" w:hAnsi="Trebuchet MS" w:eastAsia="Trebuchet MS" w:cs="Trebuchet MS"/>
        </w:rPr>
      </w:pPr>
      <w:r w:rsidRPr="2D258332" w:rsidR="2D258332">
        <w:rPr>
          <w:rFonts w:ascii="Trebuchet MS" w:hAnsi="Trebuchet MS" w:eastAsia="Trebuchet MS" w:cs="Trebuchet MS"/>
        </w:rPr>
        <w:t>Obs: Para facilitar a visualização, segue abaixo os diagramas completos e o diagrama C2 completo e separados em duas partes com zoom.</w:t>
      </w:r>
    </w:p>
    <w:p w:rsidR="2D258332" w:rsidP="2D258332" w:rsidRDefault="2D258332" w14:paraId="7F137A3A" w14:textId="4AA69CEC">
      <w:pPr>
        <w:pStyle w:val="Normal"/>
        <w:rPr>
          <w:rFonts w:ascii="Trebuchet MS" w:hAnsi="Trebuchet MS" w:eastAsia="Trebuchet MS" w:cs="Trebuchet MS"/>
        </w:rPr>
      </w:pPr>
      <w:r w:rsidRPr="2D258332" w:rsidR="2D258332">
        <w:rPr>
          <w:rFonts w:ascii="Trebuchet MS" w:hAnsi="Trebuchet MS" w:eastAsia="Trebuchet MS" w:cs="Trebuchet MS"/>
        </w:rPr>
        <w:t>Visto que nessa parte do projeto iremos apenas demonstrar os problemas atuais, o diagrama C3 não se tornou um requisito.</w:t>
      </w:r>
    </w:p>
    <w:p w:rsidR="7277A853" w:rsidP="6430BDF7" w:rsidRDefault="7277A853" w14:paraId="653352BB" w14:textId="261BF553">
      <w:pPr>
        <w:pStyle w:val="Normal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Arquitetura atual – C4 Model (Legado) -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1: System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Context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</w:p>
    <w:p w:rsidR="7277A853" w:rsidP="6430BDF7" w:rsidRDefault="7277A853" w14:paraId="32B4852A" w14:textId="5DAE127C">
      <w:pPr>
        <w:pStyle w:val="Normal"/>
        <w:rPr>
          <w:rFonts w:ascii="Trebuchet MS" w:hAnsi="Trebuchet MS" w:eastAsia="Trebuchet MS" w:cs="Trebuchet MS"/>
        </w:rPr>
      </w:pPr>
      <w:r>
        <w:drawing>
          <wp:inline wp14:editId="38465C35" wp14:anchorId="25897A52">
            <wp:extent cx="4839816" cy="4819650"/>
            <wp:effectExtent l="0" t="0" r="0" b="0"/>
            <wp:docPr id="775385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33d83a48bf45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816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7A853" w:rsidP="7277A853" w:rsidRDefault="7277A853" w14:paraId="6AC1ACA9" w14:textId="6C591BA2">
      <w:pPr>
        <w:pStyle w:val="Normal"/>
        <w:rPr>
          <w:rFonts w:ascii="Trebuchet MS" w:hAnsi="Trebuchet MS" w:eastAsia="Trebuchet MS" w:cs="Trebuchet MS"/>
          <w:color w:val="353F40" w:themeColor="text1" w:themeTint="FF" w:themeShade="FF"/>
        </w:rPr>
      </w:pPr>
    </w:p>
    <w:p xmlns:wp14="http://schemas.microsoft.com/office/word/2010/wordml" w:rsidRPr="00000000" w:rsidR="00000000" w:rsidDel="00000000" w:rsidP="45C34B38" w:rsidRDefault="00000000" w14:paraId="000000F2" wp14:textId="5B547CD7">
      <w:pPr>
        <w:pStyle w:val="Normal"/>
        <w:spacing w:line="360" w:lineRule="auto"/>
        <w:ind w:left="0"/>
        <w:rPr>
          <w:rFonts w:ascii="Trebuchet MS" w:hAnsi="Trebuchet MS" w:eastAsia="Trebuchet MS" w:cs="Trebuchet MS"/>
          <w:b w:val="1"/>
          <w:bCs w:val="1"/>
          <w:color w:val="353E3F" w:themeColor="text1" w:themeTint="FF" w:themeShade="FF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C4 Model (Legado) - C4 Model (Legado)-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2: Container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</w:p>
    <w:p w:rsidR="45580AC5" w:rsidP="2D258332" w:rsidRDefault="45580AC5" w14:paraId="34E59FA2" w14:textId="187FFAC6">
      <w:pPr>
        <w:pStyle w:val="Normal"/>
        <w:spacing w:line="360" w:lineRule="auto"/>
        <w:ind w:left="0"/>
        <w:rPr>
          <w:b w:val="1"/>
          <w:bCs w:val="1"/>
        </w:rPr>
      </w:pPr>
      <w:r>
        <w:drawing>
          <wp:inline wp14:editId="710AE4C9" wp14:anchorId="5371C220">
            <wp:extent cx="5553116" cy="2695575"/>
            <wp:effectExtent l="0" t="0" r="0" b="0"/>
            <wp:docPr id="364571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99b19ae5064a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258332" w:rsidR="2D258332">
        <w:rPr>
          <w:b w:val="1"/>
          <w:bCs w:val="1"/>
        </w:rPr>
        <w:t>Zoom Checkout Services:</w:t>
      </w:r>
    </w:p>
    <w:p w:rsidR="45580AC5" w:rsidP="6430BDF7" w:rsidRDefault="45580AC5" w14:paraId="40DD68E3" w14:textId="76BED74B">
      <w:pPr>
        <w:pStyle w:val="Normal"/>
        <w:spacing w:line="360" w:lineRule="auto"/>
        <w:ind w:left="0"/>
      </w:pPr>
      <w:r>
        <w:drawing>
          <wp:inline wp14:editId="19F301D4" wp14:anchorId="40548F45">
            <wp:extent cx="2876550" cy="4572000"/>
            <wp:effectExtent l="0" t="0" r="0" b="0"/>
            <wp:docPr id="280834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f9f97b49e549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258332" w:rsidP="2D258332" w:rsidRDefault="2D258332" w14:paraId="58B12212" w14:textId="19A5E3DA">
      <w:pPr>
        <w:pStyle w:val="Normal"/>
        <w:spacing w:line="360" w:lineRule="auto"/>
        <w:ind w:left="0"/>
        <w:rPr>
          <w:rFonts w:ascii="Trebuchet MS" w:hAnsi="Trebuchet MS" w:eastAsia="Trebuchet MS" w:cs="Trebuchet MS"/>
          <w:b w:val="1"/>
          <w:bCs w:val="1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</w:rPr>
        <w:t>Zoom E-commerce Services</w:t>
      </w:r>
    </w:p>
    <w:p w:rsidR="2D258332" w:rsidP="2D258332" w:rsidRDefault="2D258332" w14:paraId="37D82368" w14:textId="72C00CE5">
      <w:pPr>
        <w:pStyle w:val="Normal"/>
        <w:spacing w:line="360" w:lineRule="auto"/>
        <w:ind w:left="0"/>
        <w:rPr>
          <w:rFonts w:ascii="Trebuchet MS" w:hAnsi="Trebuchet MS" w:eastAsia="Trebuchet MS" w:cs="Trebuchet MS"/>
        </w:rPr>
      </w:pPr>
      <w:r>
        <w:drawing>
          <wp:inline wp14:editId="23CF8AF2" wp14:anchorId="3FE48693">
            <wp:extent cx="5305425" cy="1823740"/>
            <wp:effectExtent l="0" t="0" r="0" b="0"/>
            <wp:docPr id="543246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6365b512742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8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7A853" w:rsidP="45580AC5" w:rsidRDefault="7277A853" w14:paraId="56A74A5F" w14:textId="7AF48206">
      <w:pPr>
        <w:pStyle w:val="Normal"/>
        <w:spacing w:line="360" w:lineRule="auto"/>
        <w:ind w:left="0"/>
        <w:rPr>
          <w:rFonts w:ascii="Trebuchet MS" w:hAnsi="Trebuchet MS" w:eastAsia="Trebuchet MS" w:cs="Trebuchet MS"/>
          <w:b w:val="1"/>
          <w:bCs w:val="1"/>
          <w:color w:val="353E3F" w:themeColor="text1" w:themeTint="FF" w:themeShade="FF"/>
        </w:rPr>
      </w:pPr>
      <w:r w:rsidRPr="45580AC5" w:rsidR="45580AC5">
        <w:rPr>
          <w:rFonts w:ascii="Trebuchet MS" w:hAnsi="Trebuchet MS" w:eastAsia="Trebuchet MS" w:cs="Trebuchet MS"/>
          <w:b w:val="1"/>
          <w:bCs w:val="1"/>
          <w:color w:val="353E3F"/>
        </w:rPr>
        <w:t>Lista de problemas na arquitetura atual:</w:t>
      </w:r>
    </w:p>
    <w:p w:rsidR="7277A853" w:rsidP="6671AA07" w:rsidRDefault="7277A853" w14:paraId="7034895D" w14:textId="0F3F1CBA">
      <w:pPr>
        <w:pStyle w:val="PargrafodaLista"/>
        <w:numPr>
          <w:ilvl w:val="0"/>
          <w:numId w:val="36"/>
        </w:numPr>
        <w:spacing w:line="360" w:lineRule="auto"/>
        <w:rPr>
          <w:rFonts w:ascii="Trebuchet MS" w:hAnsi="Trebuchet MS" w:eastAsia="Trebuchet MS" w:cs="Trebuchet MS" w:asciiTheme="minorAscii" w:hAnsiTheme="minorAscii" w:eastAsiaTheme="minorAscii" w:cstheme="minorAscii"/>
          <w:b w:val="1"/>
          <w:bCs w:val="1"/>
          <w:color w:val="353E3F" w:themeColor="text1" w:themeTint="FF" w:themeShade="FF"/>
          <w:sz w:val="22"/>
          <w:szCs w:val="22"/>
        </w:rPr>
      </w:pPr>
      <w:r w:rsidRPr="6671AA07" w:rsidR="6671AA07">
        <w:rPr>
          <w:rFonts w:ascii="Trebuchet MS" w:hAnsi="Trebuchet MS" w:eastAsia="Trebuchet MS" w:cs="Trebuchet MS"/>
          <w:b w:val="1"/>
          <w:bCs w:val="1"/>
          <w:color w:val="353E3F"/>
        </w:rPr>
        <w:t>Checkout Service</w:t>
      </w:r>
    </w:p>
    <w:p w:rsidR="45C34B38" w:rsidP="45C34B38" w:rsidRDefault="45C34B38" w14:paraId="26FE4C14" w14:textId="4C5C678D">
      <w:pPr>
        <w:pStyle w:val="PargrafodaLista"/>
        <w:numPr>
          <w:ilvl w:val="1"/>
          <w:numId w:val="36"/>
        </w:numPr>
        <w:spacing w:line="360" w:lineRule="auto"/>
        <w:rPr>
          <w:b w:val="1"/>
          <w:bCs w:val="1"/>
          <w:color w:val="353E3F"/>
          <w:sz w:val="22"/>
          <w:szCs w:val="22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 xml:space="preserve">Mover chamadas assíncronas para outro </w:t>
      </w:r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>microsserviço</w:t>
      </w:r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 xml:space="preserve"> </w:t>
      </w:r>
    </w:p>
    <w:p w:rsidR="45C34B38" w:rsidP="45C34B38" w:rsidRDefault="45C34B38" w14:paraId="1C87B935" w14:textId="4A2DFBEA">
      <w:pPr>
        <w:pStyle w:val="PargrafodaLista"/>
        <w:numPr>
          <w:ilvl w:val="1"/>
          <w:numId w:val="36"/>
        </w:numPr>
        <w:spacing w:line="360" w:lineRule="auto"/>
        <w:rPr>
          <w:b w:val="1"/>
          <w:bCs w:val="1"/>
          <w:color w:val="353E3F"/>
          <w:sz w:val="22"/>
          <w:szCs w:val="22"/>
        </w:rPr>
      </w:pPr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 xml:space="preserve">Enviar novas ordens diretamente para o </w:t>
      </w:r>
      <w:proofErr w:type="spellStart"/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order</w:t>
      </w:r>
      <w:proofErr w:type="spellEnd"/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 xml:space="preserve"> </w:t>
      </w:r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consumer</w:t>
      </w:r>
    </w:p>
    <w:p w:rsidR="7277A853" w:rsidP="45C34B38" w:rsidRDefault="7277A853" w14:paraId="413048ED" w14:textId="2D4646A5">
      <w:pPr>
        <w:pStyle w:val="PargrafodaLista"/>
        <w:numPr>
          <w:ilvl w:val="0"/>
          <w:numId w:val="36"/>
        </w:numPr>
        <w:spacing w:line="360" w:lineRule="auto"/>
        <w:rPr>
          <w:b w:val="1"/>
          <w:bCs w:val="1"/>
          <w:color w:val="353E3F" w:themeColor="text1" w:themeTint="FF" w:themeShade="FF"/>
          <w:sz w:val="22"/>
          <w:szCs w:val="22"/>
        </w:rPr>
      </w:pP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color w:val="353E3F"/>
        </w:rPr>
        <w:t>Order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color w:val="353E3F"/>
        </w:rPr>
        <w:t xml:space="preserve"> Service</w:t>
      </w:r>
    </w:p>
    <w:p w:rsidR="45C34B38" w:rsidP="45C34B38" w:rsidRDefault="45C34B38" w14:paraId="009DB4DC" w14:textId="033D7C73">
      <w:pPr>
        <w:pStyle w:val="PargrafodaLista"/>
        <w:numPr>
          <w:ilvl w:val="1"/>
          <w:numId w:val="36"/>
        </w:numPr>
        <w:spacing w:line="360" w:lineRule="auto"/>
        <w:rPr>
          <w:b w:val="1"/>
          <w:bCs w:val="1"/>
          <w:color w:val="353E3F"/>
          <w:sz w:val="22"/>
          <w:szCs w:val="22"/>
        </w:rPr>
      </w:pPr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Remover criação de ordens</w:t>
      </w:r>
    </w:p>
    <w:p w:rsidR="45C34B38" w:rsidP="45C34B38" w:rsidRDefault="45C34B38" w14:paraId="7348265C" w14:textId="73F47C40">
      <w:pPr>
        <w:pStyle w:val="PargrafodaLista"/>
        <w:numPr>
          <w:ilvl w:val="1"/>
          <w:numId w:val="36"/>
        </w:numPr>
        <w:spacing w:line="360" w:lineRule="auto"/>
        <w:rPr>
          <w:b w:val="1"/>
          <w:bCs w:val="1"/>
          <w:color w:val="353E3F"/>
          <w:sz w:val="22"/>
          <w:szCs w:val="22"/>
        </w:rPr>
      </w:pPr>
      <w:r w:rsidRPr="75797BF0" w:rsidR="75797BF0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 xml:space="preserve">Apontar para um nó de banco de dados </w:t>
      </w:r>
      <w:r w:rsidRPr="75797BF0" w:rsidR="75797BF0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analítico</w:t>
      </w:r>
      <w:r w:rsidRPr="75797BF0" w:rsidR="75797BF0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 xml:space="preserve"> (</w:t>
      </w:r>
      <w:proofErr w:type="spellStart"/>
      <w:r w:rsidRPr="75797BF0" w:rsidR="75797BF0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read</w:t>
      </w:r>
      <w:proofErr w:type="spellEnd"/>
      <w:r w:rsidRPr="75797BF0" w:rsidR="75797BF0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 xml:space="preserve"> </w:t>
      </w:r>
      <w:proofErr w:type="spellStart"/>
      <w:r w:rsidRPr="75797BF0" w:rsidR="75797BF0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only</w:t>
      </w:r>
      <w:proofErr w:type="spellEnd"/>
      <w:r w:rsidRPr="75797BF0" w:rsidR="75797BF0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)</w:t>
      </w:r>
    </w:p>
    <w:p w:rsidR="7277A853" w:rsidP="45C34B38" w:rsidRDefault="7277A853" w14:paraId="3FEDAD7E" w14:textId="0D8B9384">
      <w:pPr>
        <w:pStyle w:val="PargrafodaLista"/>
        <w:numPr>
          <w:ilvl w:val="0"/>
          <w:numId w:val="36"/>
        </w:numPr>
        <w:spacing w:line="360" w:lineRule="auto"/>
        <w:rPr>
          <w:b w:val="1"/>
          <w:bCs w:val="1"/>
          <w:color w:val="353E3F" w:themeColor="text1" w:themeTint="FF" w:themeShade="FF"/>
          <w:sz w:val="22"/>
          <w:szCs w:val="22"/>
        </w:rPr>
      </w:pP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color w:val="353E3F"/>
        </w:rPr>
        <w:t>Order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color w:val="353E3F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color w:val="353E3F"/>
        </w:rPr>
        <w:t>Consumer</w:t>
      </w:r>
      <w:proofErr w:type="spellEnd"/>
    </w:p>
    <w:p w:rsidR="45C34B38" w:rsidP="45C34B38" w:rsidRDefault="45C34B38" w14:paraId="7384BED7" w14:textId="0B38C27A">
      <w:pPr>
        <w:pStyle w:val="PargrafodaLista"/>
        <w:numPr>
          <w:ilvl w:val="1"/>
          <w:numId w:val="36"/>
        </w:numPr>
        <w:spacing w:line="360" w:lineRule="auto"/>
        <w:rPr>
          <w:b w:val="1"/>
          <w:bCs w:val="1"/>
          <w:color w:val="353E3F"/>
          <w:sz w:val="22"/>
          <w:szCs w:val="22"/>
        </w:rPr>
      </w:pPr>
      <w:r w:rsidRPr="75797BF0" w:rsidR="75797BF0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Remover consumo do RabbitMQ</w:t>
      </w:r>
    </w:p>
    <w:p w:rsidR="45C34B38" w:rsidP="45C34B38" w:rsidRDefault="45C34B38" w14:paraId="3E84BD3B" w14:textId="70734BEA">
      <w:pPr>
        <w:pStyle w:val="PargrafodaLista"/>
        <w:numPr>
          <w:ilvl w:val="1"/>
          <w:numId w:val="36"/>
        </w:numPr>
        <w:spacing w:line="360" w:lineRule="auto"/>
        <w:rPr>
          <w:b w:val="1"/>
          <w:bCs w:val="1"/>
          <w:color w:val="353E3F"/>
          <w:sz w:val="22"/>
          <w:szCs w:val="22"/>
        </w:rPr>
      </w:pPr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 xml:space="preserve">Criar </w:t>
      </w:r>
      <w:proofErr w:type="spellStart"/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Consumer</w:t>
      </w:r>
      <w:proofErr w:type="spellEnd"/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 xml:space="preserve"> de Kafka</w:t>
      </w:r>
    </w:p>
    <w:p w:rsidR="7277A853" w:rsidP="45C34B38" w:rsidRDefault="7277A853" w14:paraId="5068D13B" w14:textId="67584EE8">
      <w:pPr>
        <w:pStyle w:val="PargrafodaLista"/>
        <w:numPr>
          <w:ilvl w:val="0"/>
          <w:numId w:val="36"/>
        </w:numPr>
        <w:spacing w:line="360" w:lineRule="auto"/>
        <w:rPr>
          <w:b w:val="1"/>
          <w:bCs w:val="1"/>
          <w:color w:val="353E3F" w:themeColor="text1" w:themeTint="FF" w:themeShade="FF"/>
          <w:sz w:val="22"/>
          <w:szCs w:val="22"/>
        </w:rPr>
      </w:pP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color w:val="353E3F"/>
        </w:rPr>
        <w:t>Order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color w:val="353E3F"/>
        </w:rPr>
        <w:t xml:space="preserve"> Publisher</w:t>
      </w:r>
    </w:p>
    <w:p w:rsidR="45C34B38" w:rsidP="45C34B38" w:rsidRDefault="45C34B38" w14:paraId="3710722B" w14:textId="0A0FF084">
      <w:pPr>
        <w:pStyle w:val="PargrafodaLista"/>
        <w:numPr>
          <w:ilvl w:val="1"/>
          <w:numId w:val="36"/>
        </w:numPr>
        <w:spacing w:line="360" w:lineRule="auto"/>
        <w:rPr>
          <w:b w:val="1"/>
          <w:bCs w:val="1"/>
          <w:color w:val="353E3F"/>
          <w:sz w:val="22"/>
          <w:szCs w:val="22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 xml:space="preserve">Descontinuar </w:t>
      </w:r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microsserviço</w:t>
      </w:r>
    </w:p>
    <w:p w:rsidR="7277A853" w:rsidP="45C34B38" w:rsidRDefault="7277A853" w14:paraId="65C3B6AD" w14:textId="1A1CC038">
      <w:pPr>
        <w:pStyle w:val="PargrafodaLista"/>
        <w:numPr>
          <w:ilvl w:val="0"/>
          <w:numId w:val="36"/>
        </w:numPr>
        <w:spacing w:line="360" w:lineRule="auto"/>
        <w:rPr>
          <w:b w:val="1"/>
          <w:bCs w:val="1"/>
          <w:color w:val="353E3F" w:themeColor="text1" w:themeTint="FF" w:themeShade="FF"/>
          <w:sz w:val="22"/>
          <w:szCs w:val="22"/>
        </w:rPr>
      </w:pPr>
      <w:r w:rsidRPr="6671AA07" w:rsidR="6671AA07">
        <w:rPr>
          <w:rFonts w:ascii="Trebuchet MS" w:hAnsi="Trebuchet MS" w:eastAsia="Trebuchet MS" w:cs="Trebuchet MS"/>
          <w:b w:val="1"/>
          <w:bCs w:val="1"/>
          <w:color w:val="353E3F"/>
        </w:rPr>
        <w:t>ERP</w:t>
      </w:r>
    </w:p>
    <w:p w:rsidR="45C34B38" w:rsidP="45C34B38" w:rsidRDefault="45C34B38" w14:paraId="063F1DE7" w14:textId="2F16C8B5">
      <w:pPr>
        <w:pStyle w:val="PargrafodaLista"/>
        <w:numPr>
          <w:ilvl w:val="1"/>
          <w:numId w:val="36"/>
        </w:numPr>
        <w:spacing w:line="360" w:lineRule="auto"/>
        <w:rPr>
          <w:b w:val="1"/>
          <w:bCs w:val="1"/>
          <w:color w:val="353E3F"/>
          <w:sz w:val="22"/>
          <w:szCs w:val="22"/>
        </w:rPr>
      </w:pPr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 xml:space="preserve">Remover integração via </w:t>
      </w:r>
      <w:proofErr w:type="spellStart"/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rest</w:t>
      </w:r>
      <w:proofErr w:type="spellEnd"/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, fazer atualizações via kafka</w:t>
      </w:r>
    </w:p>
    <w:p w:rsidR="45C34B38" w:rsidP="45C34B38" w:rsidRDefault="45C34B38" w14:paraId="0032B6D9" w14:textId="26AFF2FF">
      <w:pPr>
        <w:pStyle w:val="PargrafodaLista"/>
        <w:numPr>
          <w:ilvl w:val="1"/>
          <w:numId w:val="36"/>
        </w:numPr>
        <w:spacing w:line="360" w:lineRule="auto"/>
        <w:rPr>
          <w:b w:val="1"/>
          <w:bCs w:val="1"/>
          <w:color w:val="353E3F"/>
          <w:sz w:val="22"/>
          <w:szCs w:val="22"/>
        </w:rPr>
      </w:pPr>
      <w:r w:rsidRPr="45C34B38" w:rsidR="45C34B38">
        <w:rPr>
          <w:rFonts w:ascii="Trebuchet MS" w:hAnsi="Trebuchet MS" w:eastAsia="Trebuchet MS" w:cs="Trebuchet MS"/>
          <w:b w:val="0"/>
          <w:bCs w:val="0"/>
          <w:color w:val="353E3F"/>
          <w:sz w:val="22"/>
          <w:szCs w:val="22"/>
        </w:rPr>
        <w:t>Pegar novas ordens via Kafka</w:t>
      </w:r>
    </w:p>
    <w:p xmlns:wp14="http://schemas.microsoft.com/office/word/2010/wordml" w:rsidRPr="00000000" w:rsidR="00000000" w:rsidDel="00000000" w:rsidP="7277A853" w:rsidRDefault="00000000" w14:paraId="000000F4" wp14:textId="77777777">
      <w:pPr>
        <w:pStyle w:val="Heading3"/>
        <w:spacing w:line="360" w:lineRule="auto"/>
        <w:rPr>
          <w:noProof w:val="0"/>
          <w:rtl w:val="0"/>
          <w:lang w:val="en-US"/>
        </w:rPr>
      </w:pPr>
      <w:bookmarkStart w:name="_heading=h.2w5ecyt" w:id="27"/>
      <w:bookmarkEnd w:id="27"/>
      <w:r w:rsidR="7277A853">
        <w:rPr/>
        <w:t xml:space="preserve">2.1.2 </w:t>
      </w:r>
      <w:proofErr w:type="spellStart"/>
      <w:r w:rsidR="7277A853">
        <w:rPr/>
        <w:t>Liç</w:t>
      </w:r>
      <w:r w:rsidRPr="7277A853" w:rsidR="7277A853">
        <w:rPr>
          <w:noProof w:val="0"/>
          <w:lang w:val="en-US"/>
        </w:rPr>
        <w:t>ões</w:t>
      </w:r>
      <w:proofErr w:type="spellEnd"/>
      <w:r w:rsidRPr="7277A853" w:rsidR="7277A853">
        <w:rPr>
          <w:noProof w:val="0"/>
          <w:lang w:val="en-US"/>
        </w:rPr>
        <w:t xml:space="preserve"> </w:t>
      </w:r>
      <w:proofErr w:type="spellStart"/>
      <w:r w:rsidRPr="7277A853" w:rsidR="7277A853">
        <w:rPr>
          <w:noProof w:val="0"/>
          <w:lang w:val="en-US"/>
        </w:rPr>
        <w:t>aprendidas</w:t>
      </w:r>
      <w:proofErr w:type="spellEnd"/>
    </w:p>
    <w:p w:rsidR="7277A853" w:rsidP="7F98B33E" w:rsidRDefault="7277A853" w14:paraId="07E8440C" w14:textId="0192C059">
      <w:pPr>
        <w:pStyle w:val="PargrafodaLista"/>
        <w:numPr>
          <w:ilvl w:val="0"/>
          <w:numId w:val="35"/>
        </w:numPr>
        <w:rPr>
          <w:rFonts w:ascii="Trebuchet MS" w:hAnsi="Trebuchet MS" w:eastAsia="Trebuchet MS" w:cs="Trebuchet MS" w:asciiTheme="minorAscii" w:hAnsiTheme="minorAscii" w:eastAsiaTheme="minorAscii" w:cstheme="minorAscii"/>
          <w:noProof w:val="0"/>
          <w:color w:val="353E3F" w:themeColor="text1" w:themeTint="FF" w:themeShade="FF"/>
          <w:sz w:val="22"/>
          <w:szCs w:val="22"/>
          <w:lang w:val="pt-BR"/>
        </w:rPr>
      </w:pP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O C4 model é um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diagrama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muito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simples e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completo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.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Demorei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um tempo para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entender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como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ele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funciona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,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porem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desenvolver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o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projeto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é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mais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rápido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do que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eu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havia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planejado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.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Talvez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eu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consiga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desenvolver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mais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diagramas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do que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esperava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até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 xml:space="preserve"> o final do 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projeto</w:t>
      </w:r>
      <w:r w:rsidRPr="7F98B33E" w:rsidR="7F98B33E">
        <w:rPr>
          <w:rFonts w:ascii="Trebuchet MS" w:hAnsi="Trebuchet MS" w:eastAsia="Trebuchet MS" w:cs="Trebuchet MS"/>
          <w:noProof w:val="0"/>
          <w:color w:val="353E3F"/>
          <w:lang w:val="pt-BR"/>
        </w:rPr>
        <w:t>.</w:t>
      </w:r>
    </w:p>
    <w:p w:rsidR="7F98B33E" w:rsidP="45580AC5" w:rsidRDefault="7F98B33E" w14:paraId="186B66F5" w14:textId="17FC155E">
      <w:pPr>
        <w:pStyle w:val="PargrafodaLista"/>
        <w:numPr>
          <w:ilvl w:val="0"/>
          <w:numId w:val="35"/>
        </w:numPr>
        <w:rPr>
          <w:noProof w:val="0"/>
          <w:color w:val="353E3F"/>
          <w:sz w:val="22"/>
          <w:szCs w:val="22"/>
          <w:lang w:val="pt-BR"/>
        </w:rPr>
      </w:pPr>
      <w:r w:rsidRPr="75797BF0" w:rsidR="75797BF0">
        <w:rPr>
          <w:rFonts w:ascii="Trebuchet MS" w:hAnsi="Trebuchet MS" w:eastAsia="Trebuchet MS" w:cs="Trebuchet MS"/>
          <w:noProof w:val="0"/>
          <w:color w:val="353E3F"/>
          <w:sz w:val="22"/>
          <w:szCs w:val="22"/>
          <w:lang w:val="pt-BR"/>
        </w:rPr>
        <w:t xml:space="preserve">O próprio criador do C4 model sugere que os diagramas sejam feitos por scripts em ferramentas que geram automaticamente o desenho e que não seja usado ferramentas gráficas como o </w:t>
      </w:r>
      <w:proofErr w:type="spellStart"/>
      <w:r w:rsidRPr="75797BF0" w:rsidR="75797BF0">
        <w:rPr>
          <w:rFonts w:ascii="Trebuchet MS" w:hAnsi="Trebuchet MS" w:eastAsia="Trebuchet MS" w:cs="Trebuchet MS"/>
          <w:noProof w:val="0"/>
          <w:color w:val="353E3F"/>
          <w:sz w:val="22"/>
          <w:szCs w:val="22"/>
          <w:lang w:val="pt-BR"/>
        </w:rPr>
        <w:t>Luccid</w:t>
      </w:r>
      <w:proofErr w:type="spellEnd"/>
      <w:r w:rsidRPr="75797BF0" w:rsidR="75797BF0">
        <w:rPr>
          <w:rFonts w:ascii="Trebuchet MS" w:hAnsi="Trebuchet MS" w:eastAsia="Trebuchet MS" w:cs="Trebuchet MS"/>
          <w:noProof w:val="0"/>
          <w:color w:val="353E3F"/>
          <w:sz w:val="22"/>
          <w:szCs w:val="22"/>
          <w:lang w:val="pt-BR"/>
        </w:rPr>
        <w:t xml:space="preserve"> </w:t>
      </w:r>
      <w:proofErr w:type="spellStart"/>
      <w:r w:rsidRPr="75797BF0" w:rsidR="75797BF0">
        <w:rPr>
          <w:rFonts w:ascii="Trebuchet MS" w:hAnsi="Trebuchet MS" w:eastAsia="Trebuchet MS" w:cs="Trebuchet MS"/>
          <w:noProof w:val="0"/>
          <w:color w:val="353E3F"/>
          <w:sz w:val="22"/>
          <w:szCs w:val="22"/>
          <w:lang w:val="pt-BR"/>
        </w:rPr>
        <w:t>Charts</w:t>
      </w:r>
      <w:proofErr w:type="spellEnd"/>
      <w:r w:rsidRPr="75797BF0" w:rsidR="75797BF0">
        <w:rPr>
          <w:rFonts w:ascii="Trebuchet MS" w:hAnsi="Trebuchet MS" w:eastAsia="Trebuchet MS" w:cs="Trebuchet MS"/>
          <w:noProof w:val="0"/>
          <w:color w:val="353E3F"/>
          <w:sz w:val="22"/>
          <w:szCs w:val="22"/>
          <w:lang w:val="pt-BR"/>
        </w:rPr>
        <w:t xml:space="preserve">. Porém, a organização dos diagramas não fica com uma fácil visualização. </w:t>
      </w:r>
    </w:p>
    <w:p w:rsidR="7277A853" w:rsidP="7277A853" w:rsidRDefault="7277A853" w14:paraId="7D191358" w14:textId="2AAE3AE5">
      <w:pPr>
        <w:pStyle w:val="Normal"/>
        <w:rPr>
          <w:rFonts w:ascii="Trebuchet MS" w:hAnsi="Trebuchet MS" w:eastAsia="Trebuchet MS" w:cs="Trebuchet MS"/>
          <w:noProof w:val="0"/>
          <w:color w:val="353F40" w:themeColor="text1" w:themeTint="FF" w:themeShade="FF"/>
          <w:lang w:val="en-US"/>
        </w:rPr>
      </w:pPr>
    </w:p>
    <w:p xmlns:wp14="http://schemas.microsoft.com/office/word/2010/wordml" w:rsidRPr="00000000" w:rsidR="00000000" w:rsidDel="00000000" w:rsidP="00000000" w:rsidRDefault="00000000" w14:paraId="000000F5" wp14:textId="77777777">
      <w:pPr>
        <w:keepNext w:val="1"/>
        <w:keepLines w:val="1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before="40" w:after="0" w:line="360" w:lineRule="auto"/>
        <w:rPr>
          <w:color w:val="008d86"/>
          <w:sz w:val="24"/>
          <w:szCs w:val="24"/>
        </w:rPr>
      </w:pPr>
      <w:bookmarkStart w:name="_heading=h.147n2zr" w:colFirst="0" w:colLast="0" w:id="28"/>
      <w:bookmarkEnd w:id="28"/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F6" wp14:textId="77777777">
      <w:pPr>
        <w:pStyle w:val="Heading2"/>
        <w:spacing w:line="360" w:lineRule="auto"/>
        <w:rPr/>
      </w:pPr>
      <w:bookmarkStart w:name="_heading=h.1baon6m" w:colFirst="0" w:colLast="0" w:id="29"/>
      <w:bookmarkEnd w:id="29"/>
      <w:r w:rsidRPr="00000000" w:rsidDel="00000000" w:rsidR="00000000">
        <w:rPr/>
        <w:t xml:space="preserve">2.</w:t>
      </w:r>
      <w:r w:rsidRPr="00000000" w:rsidDel="00000000" w:rsidR="00000000">
        <w:rPr>
          <w:color w:val="1a1f20"/>
        </w:rPr>
        <w:t xml:space="preserve">2 Sprint 2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D258332" w:rsidRDefault="00000000" w14:paraId="000000F7" wp14:textId="77777777">
      <w:pPr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line="360" w:lineRule="auto"/>
        <w:rPr>
          <w:b w:val="1"/>
          <w:bCs w:val="1"/>
          <w:color w:val="006666"/>
        </w:rPr>
      </w:pPr>
    </w:p>
    <w:p xmlns:wp14="http://schemas.microsoft.com/office/word/2010/wordml" w:rsidRPr="00000000" w:rsidR="00000000" w:rsidDel="00000000" w:rsidP="00000000" w:rsidRDefault="00000000" w14:paraId="000000F8" wp14:textId="77777777">
      <w:pPr>
        <w:pStyle w:val="Heading3"/>
        <w:spacing w:line="360" w:lineRule="auto"/>
        <w:rPr/>
      </w:pPr>
      <w:bookmarkStart w:name="_heading=h.3vac5uf" w:id="31"/>
      <w:bookmarkEnd w:id="31"/>
      <w:r w:rsidR="75797BF0">
        <w:rPr/>
        <w:t>2.2.1 Solução</w:t>
      </w:r>
    </w:p>
    <w:p xmlns:wp14="http://schemas.microsoft.com/office/word/2010/wordml" w:rsidRPr="00000000" w:rsidR="00000000" w:rsidDel="00000000" w:rsidP="00000000" w:rsidRDefault="00000000" w14:paraId="000000FA" wp14:textId="77777777">
      <w:pPr>
        <w:pStyle w:val="Heading4"/>
        <w:numPr>
          <w:ilvl w:val="0"/>
          <w:numId w:val="9"/>
        </w:numPr>
        <w:spacing w:line="360" w:lineRule="auto"/>
        <w:ind w:left="720" w:hanging="360"/>
        <w:rPr/>
      </w:pPr>
      <w:bookmarkStart w:name="_heading=h.2afmg28" w:id="32"/>
      <w:bookmarkEnd w:id="32"/>
      <w:r w:rsidR="6671AA07">
        <w:rPr/>
        <w:t>Evidência do planejamento:</w:t>
      </w:r>
    </w:p>
    <w:p w:rsidR="75797BF0" w:rsidP="75797BF0" w:rsidRDefault="75797BF0" w14:paraId="468709E5" w14:textId="3EE76FD3">
      <w:pPr>
        <w:pStyle w:val="Normal"/>
        <w:rPr>
          <w:rFonts w:ascii="Trebuchet MS" w:hAnsi="Trebuchet MS" w:eastAsia="Trebuchet MS" w:cs="Trebuchet MS"/>
        </w:rPr>
      </w:pPr>
      <w:r>
        <w:drawing>
          <wp:inline wp14:editId="7505D8FB" wp14:anchorId="2ACE3782">
            <wp:extent cx="5541065" cy="4248150"/>
            <wp:effectExtent l="0" t="0" r="0" b="0"/>
            <wp:docPr id="1185164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78f830055744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6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00000000" w:rsidRDefault="00000000" w14:paraId="000000FB" wp14:textId="77777777">
      <w:pPr>
        <w:pStyle w:val="Heading4"/>
        <w:numPr>
          <w:ilvl w:val="0"/>
          <w:numId w:val="9"/>
        </w:numPr>
        <w:spacing w:line="360" w:lineRule="auto"/>
        <w:ind w:left="720" w:hanging="360"/>
        <w:rPr/>
      </w:pPr>
      <w:bookmarkStart w:name="_heading=h.pkwqa1" w:id="33"/>
      <w:bookmarkEnd w:id="33"/>
      <w:r w:rsidR="2D258332">
        <w:rPr/>
        <w:t>Evidência da execução de cada requisito:</w:t>
      </w:r>
    </w:p>
    <w:p w:rsidR="6430BDF7" w:rsidP="2D258332" w:rsidRDefault="6430BDF7" w14:paraId="04FF7345" w14:textId="231B639C">
      <w:pPr>
        <w:pStyle w:val="Normal"/>
        <w:rPr>
          <w:rFonts w:ascii="Trebuchet MS" w:hAnsi="Trebuchet MS" w:eastAsia="Trebuchet MS" w:cs="Trebuchet MS"/>
        </w:rPr>
      </w:pPr>
    </w:p>
    <w:p w:rsidR="6430BDF7" w:rsidP="2D258332" w:rsidRDefault="6430BDF7" w14:paraId="4C507093" w14:textId="0ABA7DD8">
      <w:pPr>
        <w:pStyle w:val="Normal"/>
        <w:rPr>
          <w:rFonts w:ascii="Trebuchet MS" w:hAnsi="Trebuchet MS" w:eastAsia="Trebuchet MS" w:cs="Trebuchet MS"/>
          <w:b w:val="1"/>
          <w:bCs w:val="1"/>
          <w:sz w:val="28"/>
          <w:szCs w:val="28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sz w:val="28"/>
          <w:szCs w:val="28"/>
        </w:rPr>
        <w:t>Diagramas do legado (Correções da Sprint 1)</w:t>
      </w:r>
    </w:p>
    <w:p w:rsidR="6430BDF7" w:rsidP="2D258332" w:rsidRDefault="6430BDF7" w14:paraId="11C8E392" w14:textId="42B1E0F4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Correção - Evidencia da codificação do C4 Model (Legado) -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1: System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Context</w:t>
      </w:r>
      <w:proofErr w:type="spellEnd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6430BDF7" w:rsidP="6671AA07" w:rsidRDefault="6430BDF7" w14:paraId="70486910" w14:textId="1149DD45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>plantUML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 xml:space="preserve"> </w:t>
      </w:r>
    </w:p>
    <w:p w:rsidR="6430BDF7" w:rsidP="2D258332" w:rsidRDefault="6430BDF7" w14:paraId="00A662D8" w14:textId="12028700">
      <w:pPr>
        <w:pStyle w:val="Normal"/>
        <w:ind w:left="0"/>
        <w:rPr>
          <w:rFonts w:ascii="Trebuchet MS" w:hAnsi="Trebuchet MS" w:eastAsia="Trebuchet MS" w:cs="Trebuchet MS"/>
          <w:color w:val="353E3F"/>
        </w:rPr>
      </w:pPr>
      <w:r w:rsidRPr="2D258332" w:rsidR="2D258332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258332" w:rsidR="2D258332">
        <w:rPr>
          <w:rFonts w:ascii="Trebuchet MS" w:hAnsi="Trebuchet MS" w:eastAsia="Trebuchet MS" w:cs="Trebuchet MS"/>
          <w:color w:val="353E3F"/>
        </w:rPr>
        <w:t xml:space="preserve">: </w:t>
      </w:r>
      <w:hyperlink r:id="R261437d28a2d40c2">
        <w:r w:rsidRPr="2D258332" w:rsidR="2D258332">
          <w:rPr>
            <w:rStyle w:val="Hyperlink"/>
            <w:rFonts w:ascii="Trebuchet MS" w:hAnsi="Trebuchet MS" w:eastAsia="Trebuchet MS" w:cs="Trebuchet MS"/>
          </w:rPr>
          <w:t>https://github.com/lvictor05/IGTI-ProjetoFinal/blob/master/Legado/Legado-C1.plantuml</w:t>
        </w:r>
      </w:hyperlink>
    </w:p>
    <w:p w:rsidR="6430BDF7" w:rsidP="2D258332" w:rsidRDefault="6430BDF7" w14:paraId="269CFFBB" w14:textId="56956629">
      <w:pPr>
        <w:pStyle w:val="Normal"/>
        <w:ind/>
        <w:rPr>
          <w:rFonts w:ascii="Trebuchet MS" w:hAnsi="Trebuchet MS" w:eastAsia="Trebuchet MS" w:cs="Trebuchet MS"/>
        </w:rPr>
      </w:pPr>
      <w:r>
        <w:drawing>
          <wp:inline wp14:editId="5AAD8996" wp14:anchorId="62B565E1">
            <wp:extent cx="5431448" cy="2942034"/>
            <wp:effectExtent l="0" t="0" r="0" b="0"/>
            <wp:docPr id="1253811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db24e3b8e346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448" cy="294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0BDF7" w:rsidP="2D258332" w:rsidRDefault="6430BDF7" w14:paraId="72B408EA" w14:textId="034DF3CC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Correção - Evidencia da codificação do C4 Model (Legado) - Level 2: Container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6430BDF7" w:rsidP="6671AA07" w:rsidRDefault="6430BDF7" w14:paraId="1434F3E7" w14:textId="0B3B1895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>plantUML</w:t>
      </w:r>
      <w:proofErr w:type="spellEnd"/>
    </w:p>
    <w:p w:rsidR="6430BDF7" w:rsidP="2D258332" w:rsidRDefault="6430BDF7" w14:paraId="2ED45DED" w14:textId="2F155FDA">
      <w:pPr>
        <w:pStyle w:val="Normal"/>
        <w:ind w:left="0"/>
        <w:rPr>
          <w:rFonts w:ascii="Trebuchet MS" w:hAnsi="Trebuchet MS" w:eastAsia="Trebuchet MS" w:cs="Trebuchet MS"/>
        </w:rPr>
      </w:pPr>
      <w:r w:rsidRPr="2D258332" w:rsidR="2D258332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258332" w:rsidR="2D258332">
        <w:rPr>
          <w:rFonts w:ascii="Trebuchet MS" w:hAnsi="Trebuchet MS" w:eastAsia="Trebuchet MS" w:cs="Trebuchet MS"/>
          <w:color w:val="353E3F"/>
        </w:rPr>
        <w:t xml:space="preserve">: </w:t>
      </w:r>
      <w:hyperlink r:id="R8d7a8c35e1f44e2f">
        <w:r w:rsidRPr="2D258332" w:rsidR="2D258332">
          <w:rPr>
            <w:rStyle w:val="Hyperlink"/>
            <w:rFonts w:ascii="Trebuchet MS" w:hAnsi="Trebuchet MS" w:eastAsia="Trebuchet MS" w:cs="Trebuchet MS"/>
          </w:rPr>
          <w:t>https://github.com/lvictor05/IGTI-ProjetoFinal/blob/master/Legado/Legado-C2.plantuml</w:t>
        </w:r>
      </w:hyperlink>
    </w:p>
    <w:p w:rsidR="6430BDF7" w:rsidP="2D258332" w:rsidRDefault="6430BDF7" w14:paraId="5ABCACBB" w14:textId="316D13E6">
      <w:pPr>
        <w:pStyle w:val="Normal"/>
        <w:ind/>
        <w:rPr>
          <w:rFonts w:ascii="Trebuchet MS" w:hAnsi="Trebuchet MS" w:eastAsia="Trebuchet MS" w:cs="Trebuchet MS"/>
        </w:rPr>
      </w:pPr>
      <w:r>
        <w:drawing>
          <wp:inline wp14:editId="72F86ED9" wp14:anchorId="22EC198B">
            <wp:extent cx="5398477" cy="2924175"/>
            <wp:effectExtent l="0" t="0" r="0" b="0"/>
            <wp:docPr id="1034033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5b87f8c8474e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477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0BDF7" w:rsidP="2D258332" w:rsidRDefault="6430BDF7" w14:paraId="598983D7" w14:textId="5D5E8075">
      <w:pPr>
        <w:pStyle w:val="Normal"/>
        <w:rPr>
          <w:rFonts w:ascii="Trebuchet MS" w:hAnsi="Trebuchet MS" w:eastAsia="Trebuchet MS" w:cs="Trebuchet MS"/>
          <w:b w:val="1"/>
          <w:bCs w:val="1"/>
          <w:sz w:val="28"/>
          <w:szCs w:val="28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sz w:val="28"/>
          <w:szCs w:val="28"/>
        </w:rPr>
        <w:t>Diagramas da solução proposta</w:t>
      </w:r>
    </w:p>
    <w:p w:rsidR="6430BDF7" w:rsidP="2D258332" w:rsidRDefault="6430BDF7" w14:paraId="7FFA1652" w14:textId="6BE30954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Evidencia da codificação do C4 Model - Level 1: System Context diagram</w:t>
      </w:r>
    </w:p>
    <w:p w:rsidR="6430BDF7" w:rsidP="6671AA07" w:rsidRDefault="6430BDF7" w14:paraId="5E83DEE6" w14:textId="74177B1E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>plantUML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 xml:space="preserve"> </w:t>
      </w:r>
    </w:p>
    <w:p w:rsidR="6430BDF7" w:rsidP="2D258332" w:rsidRDefault="6430BDF7" w14:paraId="2ACB6636" w14:textId="35721956">
      <w:pPr>
        <w:pStyle w:val="Normal"/>
        <w:ind w:left="0"/>
        <w:rPr>
          <w:rFonts w:ascii="Trebuchet MS" w:hAnsi="Trebuchet MS" w:eastAsia="Trebuchet MS" w:cs="Trebuchet MS"/>
          <w:color w:val="353E3F"/>
        </w:rPr>
      </w:pPr>
      <w:r w:rsidRPr="2D258332" w:rsidR="2D258332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258332" w:rsidR="2D258332">
        <w:rPr>
          <w:rFonts w:ascii="Trebuchet MS" w:hAnsi="Trebuchet MS" w:eastAsia="Trebuchet MS" w:cs="Trebuchet MS"/>
          <w:color w:val="353E3F"/>
        </w:rPr>
        <w:t xml:space="preserve">: </w:t>
      </w:r>
      <w:hyperlink r:id="Ra668c7416a3946b0">
        <w:r w:rsidRPr="2D258332" w:rsidR="2D258332">
          <w:rPr>
            <w:rStyle w:val="Hyperlink"/>
            <w:rFonts w:ascii="Trebuchet MS" w:hAnsi="Trebuchet MS" w:eastAsia="Trebuchet MS" w:cs="Trebuchet MS"/>
          </w:rPr>
          <w:t>https://github.com/lvictor05/IGTI-ProjetoFinal/blob/master/Novo/Novo-C1.plantuml</w:t>
        </w:r>
      </w:hyperlink>
    </w:p>
    <w:p w:rsidR="6430BDF7" w:rsidP="2D258332" w:rsidRDefault="6430BDF7" w14:paraId="0D462766" w14:textId="5EABC0D1">
      <w:pPr>
        <w:pStyle w:val="Normal"/>
        <w:ind/>
        <w:rPr>
          <w:rFonts w:ascii="Trebuchet MS" w:hAnsi="Trebuchet MS" w:eastAsia="Trebuchet MS" w:cs="Trebuchet MS"/>
        </w:rPr>
      </w:pPr>
      <w:r>
        <w:drawing>
          <wp:inline wp14:editId="61B8C927" wp14:anchorId="4A8F5341">
            <wp:extent cx="5362575" cy="2904728"/>
            <wp:effectExtent l="0" t="0" r="0" b="0"/>
            <wp:docPr id="1705190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50ec3e823b40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0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0BDF7" w:rsidP="2D258332" w:rsidRDefault="6430BDF7" w14:paraId="4255BB5D" w14:textId="63508566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Evidencia da codificação do C4 Model -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proofErr w:type="spellEnd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2: Container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6430BDF7" w:rsidP="6671AA07" w:rsidRDefault="6430BDF7" w14:paraId="450290A2" w14:textId="75D7EF04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>plantUML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color w:val="353E3F"/>
        </w:rPr>
        <w:t xml:space="preserve"> </w:t>
      </w:r>
    </w:p>
    <w:p w:rsidR="6430BDF7" w:rsidP="2D258332" w:rsidRDefault="6430BDF7" w14:paraId="6B6FF3EF" w14:textId="6DC3B426">
      <w:pPr>
        <w:pStyle w:val="Normal"/>
        <w:ind w:left="0"/>
        <w:rPr>
          <w:rFonts w:ascii="Trebuchet MS" w:hAnsi="Trebuchet MS" w:eastAsia="Trebuchet MS" w:cs="Trebuchet MS"/>
          <w:color w:val="353E3F"/>
        </w:rPr>
      </w:pPr>
      <w:r w:rsidRPr="2D258332" w:rsidR="2D258332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258332" w:rsidR="2D258332">
        <w:rPr>
          <w:rFonts w:ascii="Trebuchet MS" w:hAnsi="Trebuchet MS" w:eastAsia="Trebuchet MS" w:cs="Trebuchet MS"/>
          <w:color w:val="353E3F"/>
        </w:rPr>
        <w:t xml:space="preserve">: </w:t>
      </w:r>
      <w:hyperlink r:id="Rc0b2de0bd5c74fd1">
        <w:r w:rsidRPr="2D258332" w:rsidR="2D258332">
          <w:rPr>
            <w:rStyle w:val="Hyperlink"/>
            <w:rFonts w:ascii="Trebuchet MS" w:hAnsi="Trebuchet MS" w:eastAsia="Trebuchet MS" w:cs="Trebuchet MS"/>
          </w:rPr>
          <w:t>https://github.com/lvictor05/IGTI-ProjetoFinal/blob/master/Novo/Novo-C2.plantuml</w:t>
        </w:r>
      </w:hyperlink>
    </w:p>
    <w:p w:rsidR="6430BDF7" w:rsidP="6430BDF7" w:rsidRDefault="6430BDF7" w14:paraId="0DCC3245" w14:textId="1F8E5FC2">
      <w:pPr>
        <w:pStyle w:val="Normal"/>
        <w:ind w:left="0"/>
      </w:pPr>
      <w:r>
        <w:drawing>
          <wp:inline wp14:editId="6607F309" wp14:anchorId="03F5F3BD">
            <wp:extent cx="5514975" cy="2929830"/>
            <wp:effectExtent l="0" t="0" r="0" b="0"/>
            <wp:docPr id="1777369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1e5364043d41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4975" cy="29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75797BF0" w:rsidRDefault="00000000" w14:paraId="668516E0" wp14:textId="18059BFA">
      <w:pPr>
        <w:pStyle w:val="Heading4"/>
        <w:numPr>
          <w:ilvl w:val="0"/>
          <w:numId w:val="9"/>
        </w:numPr>
        <w:spacing w:line="360" w:lineRule="auto"/>
        <w:rPr/>
      </w:pPr>
      <w:bookmarkStart w:name="_heading=h.4ucy7e5o0v6k" w:id="34"/>
      <w:bookmarkEnd w:id="34"/>
      <w:r w:rsidR="2D258332">
        <w:rPr/>
        <w:t>Evidência dos resultados:</w:t>
      </w:r>
    </w:p>
    <w:p w:rsidR="1BEED773" w:rsidP="2D258332" w:rsidRDefault="1BEED773" w14:paraId="4B983D1B" w14:textId="5D7E0645">
      <w:pPr>
        <w:pStyle w:val="Normal"/>
        <w:rPr>
          <w:rFonts w:ascii="Trebuchet MS" w:hAnsi="Trebuchet MS" w:eastAsia="Trebuchet MS" w:cs="Trebuchet MS"/>
          <w:b w:val="1"/>
          <w:bCs w:val="1"/>
          <w:sz w:val="28"/>
          <w:szCs w:val="28"/>
        </w:rPr>
      </w:pPr>
    </w:p>
    <w:p w:rsidR="1BEED773" w:rsidP="2D258332" w:rsidRDefault="1BEED773" w14:paraId="2D228EE9" w14:textId="0ABA7DD8">
      <w:pPr>
        <w:pStyle w:val="Normal"/>
        <w:rPr>
          <w:rFonts w:ascii="Trebuchet MS" w:hAnsi="Trebuchet MS" w:eastAsia="Trebuchet MS" w:cs="Trebuchet MS"/>
          <w:b w:val="1"/>
          <w:bCs w:val="1"/>
          <w:sz w:val="28"/>
          <w:szCs w:val="28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sz w:val="28"/>
          <w:szCs w:val="28"/>
        </w:rPr>
        <w:t>Diagramas do legado (Correções da Sprint 1)</w:t>
      </w:r>
    </w:p>
    <w:p w:rsidR="1BEED773" w:rsidP="2D258332" w:rsidRDefault="1BEED773" w14:paraId="6ACFCE8E" w14:textId="4479B4EB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Correção C4 Model (Legado) -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proofErr w:type="spellEnd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1: System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Context</w:t>
      </w:r>
      <w:proofErr w:type="spellEnd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1BEED773" w:rsidP="2D258332" w:rsidRDefault="1BEED773" w14:paraId="4D321AA5" w14:textId="7C9A5647">
      <w:pPr>
        <w:pStyle w:val="Normal"/>
        <w:rPr>
          <w:rFonts w:ascii="Trebuchet MS" w:hAnsi="Trebuchet MS" w:eastAsia="Trebuchet MS" w:cs="Trebuchet MS"/>
          <w:b w:val="1"/>
          <w:bCs w:val="1"/>
          <w:sz w:val="28"/>
          <w:szCs w:val="28"/>
        </w:rPr>
      </w:pPr>
    </w:p>
    <w:p w:rsidR="1BEED773" w:rsidP="2D258332" w:rsidRDefault="1BEED773" w14:paraId="7429C834" w14:textId="1EA3C0E5">
      <w:pPr>
        <w:pStyle w:val="Normal"/>
        <w:rPr>
          <w:rFonts w:ascii="Trebuchet MS" w:hAnsi="Trebuchet MS" w:eastAsia="Trebuchet MS" w:cs="Trebuchet MS"/>
        </w:rPr>
      </w:pPr>
      <w:r>
        <w:drawing>
          <wp:inline wp14:editId="326F8508" wp14:anchorId="533DCA15">
            <wp:extent cx="3609975" cy="4572000"/>
            <wp:effectExtent l="0" t="0" r="0" b="0"/>
            <wp:docPr id="1390448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2512c51ca8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EED773" w:rsidP="2D258332" w:rsidRDefault="1BEED773" w14:paraId="7D9CEA54" w14:textId="33761616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Correção C4 Model (Legado) -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proofErr w:type="spellEnd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2: Container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1BEED773" w:rsidP="2D258332" w:rsidRDefault="1BEED773" w14:paraId="51F1BED3" w14:textId="101BECEE">
      <w:pPr>
        <w:pStyle w:val="Normal"/>
        <w:rPr>
          <w:rFonts w:ascii="Trebuchet MS" w:hAnsi="Trebuchet MS" w:eastAsia="Trebuchet MS" w:cs="Trebuchet MS"/>
        </w:rPr>
      </w:pPr>
      <w:r>
        <w:drawing>
          <wp:inline wp14:editId="061D6EC0" wp14:anchorId="522726B1">
            <wp:extent cx="5586090" cy="3095625"/>
            <wp:effectExtent l="0" t="0" r="0" b="0"/>
            <wp:docPr id="733243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7e18c2e4c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09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EED773" w:rsidP="2D258332" w:rsidRDefault="1BEED773" w14:paraId="64ECEACC" w14:textId="6FCB38BD">
      <w:pPr>
        <w:pStyle w:val="Normal"/>
        <w:rPr>
          <w:rFonts w:ascii="Trebuchet MS" w:hAnsi="Trebuchet MS" w:eastAsia="Trebuchet MS" w:cs="Trebuchet MS"/>
          <w:b w:val="1"/>
          <w:bCs w:val="1"/>
          <w:sz w:val="28"/>
          <w:szCs w:val="28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sz w:val="28"/>
          <w:szCs w:val="28"/>
        </w:rPr>
        <w:t>Diagramas da solução proposta</w:t>
      </w:r>
    </w:p>
    <w:p xmlns:wp14="http://schemas.microsoft.com/office/word/2010/wordml" w:rsidRPr="00000000" w:rsidR="00000000" w:rsidDel="00000000" w:rsidP="6430BDF7" w:rsidRDefault="00000000" w14:paraId="3C2158F6" wp14:textId="25AEC385">
      <w:pPr>
        <w:pStyle w:val="Normal"/>
        <w:spacing w:line="360" w:lineRule="auto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C4 Model -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proofErr w:type="spellEnd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1: System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Context</w:t>
      </w:r>
      <w:proofErr w:type="spellEnd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 xml:space="preserve"> </w:t>
      </w:r>
      <w:proofErr w:type="spellStart"/>
      <w:r w:rsidRPr="2D258332" w:rsidR="2D2583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xmlns:wp14="http://schemas.microsoft.com/office/word/2010/wordml" w:rsidRPr="00000000" w:rsidR="00000000" w:rsidDel="00000000" w:rsidP="6430BDF7" w:rsidRDefault="00000000" w14:paraId="000000FD" wp14:textId="25BA2BAA">
      <w:pPr>
        <w:pStyle w:val="Heading4"/>
        <w:spacing w:line="360" w:lineRule="auto"/>
        <w:ind w:left="0"/>
      </w:pPr>
      <w:r>
        <w:drawing>
          <wp:inline xmlns:wp14="http://schemas.microsoft.com/office/word/2010/wordprocessingDrawing" wp14:editId="46D9FBE1" wp14:anchorId="31D8C4D1">
            <wp:extent cx="5160645" cy="6553200"/>
            <wp:effectExtent l="0" t="0" r="0" b="0"/>
            <wp:docPr id="1434343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ecd9e40114d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xmlns:wp14="http://schemas.microsoft.com/office/word/2010/wordml" w:rsidRPr="00000000" w:rsidR="00000000" w:rsidDel="00000000" w:rsidP="6430BDF7" w:rsidRDefault="00000000" w14:paraId="000000FE" wp14:textId="5DB34E44">
      <w:pPr>
        <w:spacing w:line="360" w:lineRule="auto"/>
        <w:rPr>
          <w:b w:val="1"/>
          <w:bCs w:val="1"/>
        </w:rPr>
      </w:pPr>
      <w:r w:rsidRPr="2D258332" w:rsidR="2D258332">
        <w:rPr>
          <w:b w:val="1"/>
          <w:bCs w:val="1"/>
        </w:rPr>
        <w:t xml:space="preserve">C4 Model - </w:t>
      </w:r>
      <w:proofErr w:type="spellStart"/>
      <w:r w:rsidRPr="2D258332" w:rsidR="2D258332">
        <w:rPr>
          <w:b w:val="1"/>
          <w:bCs w:val="1"/>
        </w:rPr>
        <w:t>Level</w:t>
      </w:r>
      <w:proofErr w:type="spellEnd"/>
      <w:r w:rsidRPr="2D258332" w:rsidR="2D258332">
        <w:rPr>
          <w:b w:val="1"/>
          <w:bCs w:val="1"/>
        </w:rPr>
        <w:t xml:space="preserve"> 2: Container </w:t>
      </w:r>
      <w:proofErr w:type="spellStart"/>
      <w:r w:rsidRPr="2D258332" w:rsidR="2D258332">
        <w:rPr>
          <w:b w:val="1"/>
          <w:bCs w:val="1"/>
        </w:rPr>
        <w:t>diagram</w:t>
      </w:r>
      <w:proofErr w:type="spellEnd"/>
    </w:p>
    <w:p w:rsidR="6671AA07" w:rsidP="6671AA07" w:rsidRDefault="6671AA07" w14:paraId="05F9A5D0" w14:textId="274FE5DA">
      <w:pPr>
        <w:pStyle w:val="Normal"/>
        <w:rPr>
          <w:rFonts w:ascii="Trebuchet MS" w:hAnsi="Trebuchet MS" w:eastAsia="Trebuchet MS" w:cs="Trebuchet MS"/>
          <w:b w:val="1"/>
          <w:bCs w:val="1"/>
          <w:sz w:val="28"/>
          <w:szCs w:val="28"/>
        </w:rPr>
      </w:pPr>
      <w:r>
        <w:drawing>
          <wp:inline wp14:editId="129B251D" wp14:anchorId="5346D962">
            <wp:extent cx="5417084" cy="8696324"/>
            <wp:effectExtent l="0" t="0" r="0" b="0"/>
            <wp:docPr id="373768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563c61011646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7084" cy="869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671AA07" w:rsidR="6671AA07">
        <w:rPr>
          <w:rFonts w:ascii="Trebuchet MS" w:hAnsi="Trebuchet MS" w:eastAsia="Trebuchet MS" w:cs="Trebuchet MS"/>
          <w:b w:val="1"/>
          <w:bCs w:val="1"/>
          <w:sz w:val="28"/>
          <w:szCs w:val="28"/>
        </w:rPr>
        <w:t>Detalhes da solução proposta</w:t>
      </w:r>
    </w:p>
    <w:p w:rsidR="6671AA07" w:rsidP="6671AA07" w:rsidRDefault="6671AA07" w14:paraId="08B17F2A" w14:textId="11909BF7">
      <w:pPr>
        <w:pStyle w:val="Normal"/>
        <w:spacing w:line="285" w:lineRule="exact"/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As mudanças propostas na nova arquitetura buscaram reduzir o escopo dos microsserviços existentes e trabalhando melhor com processos assíncronos. O Kafka foi muito usado pois é capaz de gerenciar e trafegar grandes volumes de dados de forma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constante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e segura.</w:t>
      </w:r>
    </w:p>
    <w:p w:rsidR="2D258332" w:rsidP="6671AA07" w:rsidRDefault="2D258332" w14:paraId="22A17431" w14:textId="16F02489">
      <w:pPr>
        <w:pStyle w:val="Normal"/>
        <w:spacing w:line="285" w:lineRule="exact"/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</w:pP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ETL e ETL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Broker: 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Na arquitetura legada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tinhamos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a necessidade de chamar outros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microsserviços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no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order-consumer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. Na arquitetura atual segregamos essa responsabilidade para um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microsserviço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e um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topico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kafka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dedicados. </w:t>
      </w:r>
    </w:p>
    <w:p w:rsidR="6671AA07" w:rsidP="6671AA07" w:rsidRDefault="6671AA07" w14:paraId="69E6E221" w14:textId="1596E601">
      <w:pPr>
        <w:pStyle w:val="Normal"/>
        <w:spacing w:line="285" w:lineRule="exact"/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</w:pP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Debezium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e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Broker: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Uma necessidade constante da plataforma é alertar outros sistemas da criação e atualizações de uma ordem. Usando o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Debezium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 todas as alterações ocorridas na base de dados são publicadas em um tópico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Kafka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.  </w:t>
      </w:r>
    </w:p>
    <w:p w:rsidR="2D258332" w:rsidP="6671AA07" w:rsidRDefault="2D258332" w14:paraId="1EBD3EC1" w14:textId="7D311062">
      <w:pPr>
        <w:pStyle w:val="Normal"/>
        <w:spacing w:line="285" w:lineRule="exact"/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</w:pP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Notification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Service: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todos os e-mails que eram enviados pelo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microsserviço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de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checkout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foram repassados para esse novo serviço. Ele consome as atualizações do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Broker, gera layout e repassa para o serviço de comunicação da plataforma. Foi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necessário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um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microsserviço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só para este fim, pois o time de produto já vê a necessidade de layouts mais modulares e customizáveis por pais e status de uma ordem.</w:t>
      </w:r>
    </w:p>
    <w:p w:rsidR="2D258332" w:rsidP="6671AA07" w:rsidRDefault="2D258332" w14:paraId="07BAE2DA" w14:textId="1811ECE5">
      <w:pPr>
        <w:spacing w:line="285" w:lineRule="exact"/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</w:pPr>
      <w:r w:rsidRPr="33E37232" w:rsidR="33E37232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Checkout </w:t>
      </w:r>
      <w:proofErr w:type="spellStart"/>
      <w:r w:rsidRPr="33E37232" w:rsidR="33E37232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Async</w:t>
      </w:r>
      <w:proofErr w:type="spellEnd"/>
      <w:r w:rsidRPr="33E37232" w:rsidR="33E37232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Service:</w:t>
      </w:r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todas as validações, consumos e atualizações que aconteciam de forma </w:t>
      </w:r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assíncrona</w:t>
      </w:r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no </w:t>
      </w:r>
      <w:proofErr w:type="spellStart"/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microsserviço</w:t>
      </w:r>
      <w:proofErr w:type="spellEnd"/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de </w:t>
      </w:r>
      <w:proofErr w:type="spellStart"/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chackout</w:t>
      </w:r>
      <w:proofErr w:type="spellEnd"/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foram repassados para esse novo serviço. Ele consome as atualizações do </w:t>
      </w:r>
      <w:proofErr w:type="spellStart"/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33E37232" w:rsidR="33E37232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Broker e executa as ações.</w:t>
      </w:r>
    </w:p>
    <w:p w:rsidR="6671AA07" w:rsidP="6671AA07" w:rsidRDefault="6671AA07" w14:paraId="1A93E8AE" w14:textId="677ABA4C">
      <w:pPr>
        <w:pStyle w:val="Normal"/>
        <w:spacing w:line="285" w:lineRule="exact"/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</w:pPr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New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Broker: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Foi substituído o processo de geração de uma ordem, agora ele é complemente assíncrono e possui um tópico Kafka que traz uma segurança maior na integração entre os sistemas, já que é possível consumir novamente as mensagens em caso de alguma instabilidade.  </w:t>
      </w:r>
    </w:p>
    <w:p w:rsidR="2D258332" w:rsidP="6671AA07" w:rsidRDefault="2D258332" w14:paraId="1A42F88F" w14:textId="3E1029D1">
      <w:pPr>
        <w:pStyle w:val="Normal"/>
        <w:spacing w:line="285" w:lineRule="exact"/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</w:pP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Integration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 Broker: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Foi substituído o processo integração de uma ordem, agora ele é complemente assíncrono e possui um tópico Kafka que traz uma segurança maior na integração entre os sistemas, já que é possível consumir novamente as mensagens em caso de alguma instabilidade.  </w:t>
      </w:r>
    </w:p>
    <w:p w:rsidR="2D258332" w:rsidP="33E37232" w:rsidRDefault="2D258332" w14:paraId="1B00CC8F" w14:textId="36D81E63">
      <w:pPr>
        <w:pStyle w:val="Normal"/>
        <w:spacing w:line="285" w:lineRule="exact"/>
        <w:rPr>
          <w:rFonts w:ascii="Trebuchet MS" w:hAnsi="Trebuchet MS" w:eastAsia="Trebuchet MS" w:cs="Trebuchet MS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33E37232" w:rsidR="33E37232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Cold </w:t>
      </w:r>
      <w:proofErr w:type="spellStart"/>
      <w:r w:rsidRPr="33E37232" w:rsidR="33E37232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Database</w:t>
      </w:r>
      <w:proofErr w:type="spellEnd"/>
      <w:r w:rsidRPr="33E37232" w:rsidR="33E37232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:</w:t>
      </w:r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noProof w:val="0"/>
          <w:color w:val="auto"/>
          <w:sz w:val="21"/>
          <w:szCs w:val="21"/>
          <w:lang w:val="pt-BR"/>
        </w:rPr>
        <w:t xml:space="preserve"> O </w:t>
      </w:r>
      <w:proofErr w:type="spellStart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noProof w:val="0"/>
          <w:color w:val="auto"/>
          <w:sz w:val="21"/>
          <w:szCs w:val="21"/>
          <w:lang w:val="pt-BR"/>
        </w:rPr>
        <w:t>MongoDB</w:t>
      </w:r>
      <w:proofErr w:type="spellEnd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noProof w:val="0"/>
          <w:color w:val="auto"/>
          <w:sz w:val="21"/>
          <w:szCs w:val="21"/>
          <w:lang w:val="pt-BR"/>
        </w:rPr>
        <w:t xml:space="preserve"> possibilita criar nós de somente leitura chamado nós analíticos. Seguindo os conceitos de CQRS </w:t>
      </w:r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noProof w:val="0"/>
          <w:color w:val="auto"/>
          <w:sz w:val="21"/>
          <w:szCs w:val="21"/>
          <w:lang w:val="pt-BR"/>
        </w:rPr>
        <w:t>(</w:t>
      </w:r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 xml:space="preserve">Command Query </w:t>
      </w:r>
      <w:proofErr w:type="spellStart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>Responsibility</w:t>
      </w:r>
      <w:proofErr w:type="spellEnd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>Segregation</w:t>
      </w:r>
      <w:proofErr w:type="spellEnd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 xml:space="preserve">) podemos usar a base principal apenas para criação e atualização de </w:t>
      </w:r>
      <w:proofErr w:type="spellStart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 xml:space="preserve"> e o nó analítico (cold </w:t>
      </w:r>
      <w:proofErr w:type="spellStart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>database</w:t>
      </w:r>
      <w:proofErr w:type="spellEnd"/>
      <w:r w:rsidRPr="33E37232" w:rsidR="33E37232"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>) para leitura.</w:t>
      </w:r>
      <w:r w:rsidRPr="33E37232" w:rsidR="33E37232">
        <w:rPr>
          <w:rFonts w:ascii="Lora" w:hAnsi="Lora" w:eastAsia="Lora" w:cs="Lora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pt-BR"/>
        </w:rPr>
        <w:t xml:space="preserve"> </w:t>
      </w:r>
    </w:p>
    <w:p w:rsidR="2D258332" w:rsidP="2D258332" w:rsidRDefault="2D258332" w14:paraId="5FDBD576" w14:textId="1EFC3EBD">
      <w:pPr>
        <w:pStyle w:val="Normal"/>
        <w:spacing w:line="360" w:lineRule="auto"/>
        <w:rPr>
          <w:rFonts w:ascii="Trebuchet MS" w:hAnsi="Trebuchet MS" w:eastAsia="Trebuchet MS" w:cs="Trebuchet MS"/>
        </w:rPr>
      </w:pPr>
    </w:p>
    <w:p xmlns:wp14="http://schemas.microsoft.com/office/word/2010/wordml" w:rsidRPr="00000000" w:rsidR="00000000" w:rsidDel="00000000" w:rsidP="00000000" w:rsidRDefault="00000000" wp14:textId="77777777" w14:paraId="2D7702F9">
      <w:pPr>
        <w:pStyle w:val="Heading3"/>
        <w:spacing w:line="360" w:lineRule="auto"/>
      </w:pPr>
      <w:bookmarkStart w:name="_heading=h.1opuj5n" w:colFirst="0" w:colLast="0" w:id="35"/>
      <w:bookmarkEnd w:id="35"/>
      <w:r w:rsidRPr="00000000" w:rsidDel="00000000" w:rsidR="00000000">
        <w:rPr/>
        <w:t xml:space="preserve">2.2.2 Lições aprendidas</w:t>
      </w:r>
    </w:p>
    <w:p xmlns:wp14="http://schemas.microsoft.com/office/word/2010/wordml" w:rsidRPr="00000000" w:rsidR="00000000" w:rsidDel="00000000" w:rsidP="2D258332" w:rsidRDefault="00000000" w14:paraId="59A3D099" wp14:textId="65261807">
      <w:pPr>
        <w:pStyle w:val="PargrafodaLista"/>
        <w:numPr>
          <w:ilvl w:val="0"/>
          <w:numId w:val="37"/>
        </w:numPr>
        <w:rPr>
          <w:rFonts w:ascii="Trebuchet MS" w:hAnsi="Trebuchet MS" w:eastAsia="Trebuchet MS" w:cs="Trebuchet MS" w:asciiTheme="minorAscii" w:hAnsiTheme="minorAscii" w:eastAsiaTheme="minorAscii" w:cstheme="minorAscii"/>
          <w:color w:val="353F40" w:themeColor="text1" w:themeTint="FF" w:themeShade="FF"/>
          <w:sz w:val="22"/>
          <w:szCs w:val="22"/>
        </w:rPr>
      </w:pPr>
      <w:r w:rsidRPr="2D258332" w:rsidR="2D258332">
        <w:rPr>
          <w:rFonts w:ascii="Trebuchet MS" w:hAnsi="Trebuchet MS" w:eastAsia="Trebuchet MS" w:cs="Trebuchet MS"/>
        </w:rPr>
        <w:t xml:space="preserve">Estudando um pouco mais os conceitos do C4 model percebi que usei de forma incorreta as separações de sistemas, descobri novos tipos de containers (Externos e filas) e a possibilidade de geração de legenda. Após essas descobertas resolvi corrigir os diagramas já feitos na sprint 1 e também consegui cumprir as tasks antes planejadas para essa sprint.  </w:t>
      </w:r>
    </w:p>
    <w:p xmlns:wp14="http://schemas.microsoft.com/office/word/2010/wordml" w:rsidRPr="00000000" w:rsidR="00000000" w:rsidDel="00000000" w:rsidP="2D258332" w:rsidRDefault="00000000" w14:paraId="6073C766" wp14:textId="5C9B0404">
      <w:pPr>
        <w:pStyle w:val="PargrafodaLista"/>
        <w:numPr>
          <w:ilvl w:val="0"/>
          <w:numId w:val="37"/>
        </w:numPr>
        <w:rPr>
          <w:color w:val="353F40" w:themeColor="text1" w:themeTint="FF" w:themeShade="FF"/>
          <w:sz w:val="22"/>
          <w:szCs w:val="22"/>
        </w:rPr>
      </w:pPr>
      <w:r w:rsidRPr="2D258332" w:rsidR="2D258332">
        <w:rPr>
          <w:rFonts w:ascii="Trebuchet MS" w:hAnsi="Trebuchet MS" w:eastAsia="Trebuchet MS" w:cs="Trebuchet MS"/>
        </w:rPr>
        <w:t xml:space="preserve">C4 model tem se mostrado cada dia melhor e mais simples. Seus containers padrão já abrangem muitos senários e ainda existe a possibilidade de customiza-los se caso necessário. </w:t>
      </w:r>
    </w:p>
    <w:p xmlns:wp14="http://schemas.microsoft.com/office/word/2010/wordml" w:rsidRPr="00000000" w:rsidR="00000000" w:rsidDel="00000000" w:rsidP="2D258332" w:rsidRDefault="00000000" w14:paraId="5B94CAAE" wp14:textId="263EE355">
      <w:pPr>
        <w:pStyle w:val="PargrafodaLista"/>
        <w:numPr>
          <w:ilvl w:val="0"/>
          <w:numId w:val="37"/>
        </w:numPr>
        <w:rPr>
          <w:color w:val="353F40" w:themeColor="text1" w:themeTint="FF" w:themeShade="FF"/>
          <w:sz w:val="22"/>
          <w:szCs w:val="22"/>
        </w:rPr>
      </w:pPr>
      <w:r w:rsidRPr="2D258332" w:rsidR="2D258332">
        <w:rPr>
          <w:rFonts w:ascii="Trebuchet MS" w:hAnsi="Trebuchet MS" w:eastAsia="Trebuchet MS" w:cs="Trebuchet MS"/>
        </w:rPr>
        <w:t>Como o projeto é focado em melhorar uma arquitetura atual, pude aproveitar muito dos diagramas do legado nos diagramas da nova arquitetura proposta.</w:t>
      </w:r>
    </w:p>
    <w:p xmlns:wp14="http://schemas.microsoft.com/office/word/2010/wordml" w:rsidRPr="00000000" w:rsidR="00000000" w:rsidDel="00000000" w:rsidP="00000000" w:rsidRDefault="00000000" w14:paraId="000000FF" wp14:textId="77777777">
      <w:pPr>
        <w:pStyle w:val="Heading3"/>
        <w:spacing w:line="360" w:lineRule="auto"/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100" wp14:textId="77777777">
      <w:pPr>
        <w:pStyle w:val="Heading2"/>
        <w:spacing w:line="360" w:lineRule="auto"/>
        <w:rPr>
          <w:color w:val="1a1f20"/>
        </w:rPr>
      </w:pPr>
      <w:bookmarkStart w:name="_heading=h.48pi1tg" w:id="36"/>
      <w:bookmarkEnd w:id="36"/>
      <w:r w:rsidRPr="7277A853" w:rsidR="7277A853">
        <w:rPr>
          <w:color w:val="1A1F20" w:themeColor="text1" w:themeTint="FF" w:themeShade="80"/>
        </w:rPr>
        <w:t>2.3 Sprint 3</w:t>
      </w:r>
    </w:p>
    <w:p xmlns:wp14="http://schemas.microsoft.com/office/word/2010/wordml" w:rsidRPr="00000000" w:rsidR="00000000" w:rsidDel="00000000" w:rsidP="00000000" w:rsidRDefault="00000000" w14:paraId="00000101" wp14:textId="77777777">
      <w:pPr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pacing w:line="360" w:lineRule="auto"/>
        <w:rPr>
          <w:b w:val="1"/>
          <w:color w:val="006666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102" wp14:textId="77777777">
      <w:pPr>
        <w:pStyle w:val="Heading3"/>
        <w:spacing w:line="360" w:lineRule="auto"/>
        <w:rPr/>
      </w:pPr>
      <w:bookmarkStart w:name="_heading=h.2nusc19" w:id="37"/>
      <w:bookmarkEnd w:id="37"/>
      <w:r w:rsidR="6671AA07">
        <w:rPr/>
        <w:t xml:space="preserve">2.3.1 Solução </w:t>
      </w:r>
    </w:p>
    <w:p xmlns:wp14="http://schemas.microsoft.com/office/word/2010/wordml" w:rsidRPr="00000000" w:rsidR="00000000" w:rsidDel="00000000" w:rsidP="00000000" w:rsidRDefault="00000000" w14:paraId="00000104" wp14:textId="77777777">
      <w:pPr>
        <w:pStyle w:val="Heading4"/>
        <w:numPr>
          <w:ilvl w:val="0"/>
          <w:numId w:val="9"/>
        </w:numPr>
        <w:spacing w:line="360" w:lineRule="auto"/>
        <w:ind w:left="720" w:hanging="360"/>
        <w:rPr/>
      </w:pPr>
      <w:bookmarkStart w:name="_heading=h.1302m92" w:id="38"/>
      <w:bookmarkEnd w:id="38"/>
      <w:r w:rsidR="2D62E706">
        <w:rPr/>
        <w:t>Evidência do planejamento:</w:t>
      </w:r>
    </w:p>
    <w:p w:rsidR="2D62E706" w:rsidP="2D62E706" w:rsidRDefault="2D62E706" w14:paraId="38D6062F" w14:textId="369449FA">
      <w:pPr>
        <w:pStyle w:val="Normal"/>
        <w:rPr>
          <w:rFonts w:ascii="Trebuchet MS" w:hAnsi="Trebuchet MS" w:eastAsia="Trebuchet MS" w:cs="Trebuchet MS"/>
        </w:rPr>
      </w:pPr>
      <w:r>
        <w:drawing>
          <wp:inline wp14:editId="1C83390D" wp14:anchorId="7701FE08">
            <wp:extent cx="5543550" cy="2298263"/>
            <wp:effectExtent l="0" t="0" r="0" b="0"/>
            <wp:docPr id="2037236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f9350d539f48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00000000" w:rsidRDefault="00000000" w14:paraId="00000105" wp14:textId="77777777">
      <w:pPr>
        <w:pStyle w:val="Heading4"/>
        <w:numPr>
          <w:ilvl w:val="0"/>
          <w:numId w:val="9"/>
        </w:numPr>
        <w:spacing w:line="360" w:lineRule="auto"/>
        <w:ind w:left="720" w:hanging="360"/>
        <w:rPr/>
      </w:pPr>
      <w:bookmarkStart w:name="_heading=h.3mzq4wv" w:id="39"/>
      <w:bookmarkEnd w:id="39"/>
      <w:r w:rsidR="2D62E706">
        <w:rPr/>
        <w:t>Evidência da execução de cada requisito:</w:t>
      </w:r>
    </w:p>
    <w:p w:rsidR="2D62E706" w:rsidP="2D62E706" w:rsidRDefault="2D62E706" w14:paraId="7720C48C" w14:textId="10E4E1FA">
      <w:pPr>
        <w:pStyle w:val="Normal"/>
        <w:spacing w:line="285" w:lineRule="exact"/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</w:pPr>
      <w:r w:rsidRPr="2D62E706" w:rsidR="2D62E706">
        <w:rPr>
          <w:rFonts w:ascii="Trebuchet MS" w:hAnsi="Trebuchet MS" w:eastAsia="Trebuchet MS" w:cs="Trebuchet MS"/>
          <w:b w:val="1"/>
          <w:bCs w:val="1"/>
          <w:color w:val="auto"/>
        </w:rPr>
        <w:t>Evidencia do desenvolvimento da e</w:t>
      </w:r>
      <w:r w:rsidRPr="2D62E706" w:rsidR="2D62E706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laborar estratégia de implementação e </w:t>
      </w:r>
      <w:proofErr w:type="spellStart"/>
      <w:r w:rsidRPr="2D62E706" w:rsidR="2D62E706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refatoração</w:t>
      </w:r>
      <w:proofErr w:type="spellEnd"/>
      <w:r w:rsidRPr="2D62E706" w:rsidR="2D62E706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: </w:t>
      </w:r>
      <w:r w:rsidRPr="2D62E706" w:rsidR="2D62E706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A </w:t>
      </w:r>
      <w:r w:rsidRPr="2D62E706" w:rsidR="2D62E706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estratégia</w:t>
      </w:r>
      <w:r w:rsidRPr="2D62E706" w:rsidR="2D62E706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de </w:t>
      </w:r>
      <w:proofErr w:type="spellStart"/>
      <w:r w:rsidRPr="2D62E706" w:rsidR="2D62E706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refatoração</w:t>
      </w:r>
      <w:proofErr w:type="spellEnd"/>
      <w:r w:rsidRPr="2D62E706" w:rsidR="2D62E706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é apenas um guia simples do passo a passo que deve ser tomado para que o processo de </w:t>
      </w:r>
      <w:proofErr w:type="spellStart"/>
      <w:r w:rsidRPr="2D62E706" w:rsidR="2D62E706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refatoração</w:t>
      </w:r>
      <w:proofErr w:type="spellEnd"/>
      <w:r w:rsidRPr="2D62E706" w:rsidR="2D62E706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seja concluído. Ele teve como ideia principal sempre criar o novo e logo após remover o processo legado.  </w:t>
      </w:r>
    </w:p>
    <w:p w:rsidR="2D62E706" w:rsidP="2D62E706" w:rsidRDefault="2D62E706" w14:paraId="78158C41" w14:textId="2DD776B5">
      <w:pPr>
        <w:pStyle w:val="Normal"/>
        <w:rPr>
          <w:rFonts w:ascii="Trebuchet MS" w:hAnsi="Trebuchet MS" w:eastAsia="Trebuchet MS" w:cs="Trebuchet MS"/>
        </w:rPr>
      </w:pPr>
    </w:p>
    <w:p w:rsidR="2D62E706" w:rsidP="2D62E706" w:rsidRDefault="2D62E706" w14:paraId="2B64B878" w14:textId="063139F8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>
        <w:drawing>
          <wp:inline wp14:editId="2A15C2B4" wp14:anchorId="6F3B0FA4">
            <wp:extent cx="5492750" cy="3295650"/>
            <wp:effectExtent l="0" t="0" r="0" b="0"/>
            <wp:docPr id="576981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22177e0e3841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Evidencia da codificação do C4 Model Checkout Service - Level 3: Component diagram</w:t>
      </w:r>
    </w:p>
    <w:p w:rsidR="2D62E706" w:rsidP="2D62E706" w:rsidRDefault="2D62E706" w14:paraId="1039C54A" w14:textId="75D7EF04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2D62E706" w:rsidR="2D62E706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plantUML </w:t>
      </w:r>
    </w:p>
    <w:p w:rsidR="2D62E706" w:rsidP="2D62E706" w:rsidRDefault="2D62E706" w14:paraId="3622F5D1" w14:textId="2DBB71E6">
      <w:pPr>
        <w:pStyle w:val="Normal"/>
        <w:ind w:left="0"/>
        <w:rPr>
          <w:rFonts w:ascii="Trebuchet MS" w:hAnsi="Trebuchet MS" w:eastAsia="Trebuchet MS" w:cs="Trebuchet MS"/>
        </w:rPr>
      </w:pPr>
      <w:r w:rsidRPr="2D62E706" w:rsidR="2D62E706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62E706" w:rsidR="2D62E706">
        <w:rPr>
          <w:rFonts w:ascii="Trebuchet MS" w:hAnsi="Trebuchet MS" w:eastAsia="Trebuchet MS" w:cs="Trebuchet MS"/>
          <w:color w:val="353E3F"/>
        </w:rPr>
        <w:t xml:space="preserve">: </w:t>
      </w:r>
      <w:hyperlink r:id="R2f37ff3dcbae4bc4">
        <w:r w:rsidRPr="2D62E706" w:rsidR="2D62E706">
          <w:rPr>
            <w:rStyle w:val="Hyperlink"/>
            <w:rFonts w:ascii="Trebuchet MS" w:hAnsi="Trebuchet MS" w:eastAsia="Trebuchet MS" w:cs="Trebuchet MS"/>
          </w:rPr>
          <w:t>https://github.com/lvictor05/IGTI-ProjetoFinal/blob/master/Novo/Novo-C3-Checkout-Service.plantuml</w:t>
        </w:r>
      </w:hyperlink>
    </w:p>
    <w:p w:rsidR="2D62E706" w:rsidP="2D62E706" w:rsidRDefault="2D62E706" w14:paraId="214BBAB0" w14:textId="1CCF2B2A">
      <w:pPr>
        <w:pStyle w:val="Normal"/>
        <w:rPr>
          <w:rFonts w:ascii="Trebuchet MS" w:hAnsi="Trebuchet MS" w:eastAsia="Trebuchet MS" w:cs="Trebuchet MS"/>
        </w:rPr>
      </w:pPr>
    </w:p>
    <w:p w:rsidR="50FA83A7" w:rsidP="50FA83A7" w:rsidRDefault="50FA83A7" w14:paraId="6BB8760B" w14:textId="13014F8D">
      <w:pPr>
        <w:pStyle w:val="Normal"/>
      </w:pPr>
      <w:r>
        <w:drawing>
          <wp:inline wp14:editId="026B09A9" wp14:anchorId="54EAE632">
            <wp:extent cx="5484933" cy="2971006"/>
            <wp:effectExtent l="0" t="0" r="0" b="0"/>
            <wp:docPr id="1994953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5dbec8ff174a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4933" cy="29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E37232" w:rsidP="33E37232" w:rsidRDefault="33E37232" w14:paraId="18F90995" w14:textId="74A91012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 xml:space="preserve">Evidencia da codificação do C4 Model </w:t>
      </w:r>
      <w:proofErr w:type="spellStart"/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>Orders</w:t>
      </w:r>
      <w:proofErr w:type="spellEnd"/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 xml:space="preserve"> ETL - </w:t>
      </w:r>
      <w:proofErr w:type="spellStart"/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>Level</w:t>
      </w:r>
      <w:proofErr w:type="spellEnd"/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 xml:space="preserve"> 3: </w:t>
      </w:r>
      <w:proofErr w:type="spellStart"/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>Component</w:t>
      </w:r>
      <w:proofErr w:type="spellEnd"/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 xml:space="preserve"> </w:t>
      </w:r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</w:p>
    <w:p w:rsidR="33E37232" w:rsidP="33E37232" w:rsidRDefault="33E37232" w14:paraId="6641A23E" w14:textId="75D7EF04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33E37232" w:rsidR="33E37232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plantUML </w:t>
      </w:r>
    </w:p>
    <w:p w:rsidR="33E37232" w:rsidP="33E37232" w:rsidRDefault="33E37232" w14:paraId="566E6141" w14:textId="5F059DB0">
      <w:pPr>
        <w:pStyle w:val="Normal"/>
        <w:ind w:left="0"/>
        <w:rPr>
          <w:rFonts w:ascii="Trebuchet MS" w:hAnsi="Trebuchet MS" w:eastAsia="Trebuchet MS" w:cs="Trebuchet MS"/>
          <w:color w:val="353E3F"/>
        </w:rPr>
      </w:pPr>
      <w:r w:rsidRPr="2D62E706" w:rsidR="2D62E706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62E706" w:rsidR="2D62E706">
        <w:rPr>
          <w:rFonts w:ascii="Trebuchet MS" w:hAnsi="Trebuchet MS" w:eastAsia="Trebuchet MS" w:cs="Trebuchet MS"/>
          <w:color w:val="353E3F"/>
        </w:rPr>
        <w:t xml:space="preserve">: </w:t>
      </w:r>
      <w:hyperlink r:id="R05b39c7d58ea460f">
        <w:r w:rsidRPr="2D62E706" w:rsidR="2D62E706">
          <w:rPr>
            <w:rStyle w:val="Hyperlink"/>
            <w:rFonts w:ascii="Trebuchet MS" w:hAnsi="Trebuchet MS" w:eastAsia="Trebuchet MS" w:cs="Trebuchet MS"/>
          </w:rPr>
          <w:t>https://github.com/lvictor05/IGTI-ProjetoFinal/blob/master/Novo/Novo-C3-Order-ETL.plantuml</w:t>
        </w:r>
      </w:hyperlink>
    </w:p>
    <w:p w:rsidR="33E37232" w:rsidP="2D62E706" w:rsidRDefault="33E37232" w14:paraId="5F0CB243" w14:textId="7BB1C0DC">
      <w:pPr>
        <w:pStyle w:val="Normal"/>
        <w:ind w:left="0"/>
        <w:rPr>
          <w:rFonts w:ascii="Trebuchet MS" w:hAnsi="Trebuchet MS" w:eastAsia="Trebuchet MS" w:cs="Trebuchet MS"/>
        </w:rPr>
      </w:pPr>
      <w:r>
        <w:drawing>
          <wp:inline wp14:editId="6B8EBF2A" wp14:anchorId="6B562C73">
            <wp:extent cx="5291370" cy="3152775"/>
            <wp:effectExtent l="0" t="0" r="0" b="0"/>
            <wp:docPr id="485070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6c77bc7dd43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37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E37232" w:rsidP="2D62E706" w:rsidRDefault="33E37232" w14:paraId="62512928" w14:textId="78C40454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 xml:space="preserve">Evidencia da codificação do C4 Model </w:t>
      </w:r>
      <w:proofErr w:type="spellStart"/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Order</w:t>
      </w:r>
      <w:proofErr w:type="spellEnd"/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 xml:space="preserve"> Consumer - Level 3: </w:t>
      </w:r>
      <w:proofErr w:type="spellStart"/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Component</w:t>
      </w:r>
      <w:proofErr w:type="spellEnd"/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 xml:space="preserve"> </w:t>
      </w:r>
      <w:proofErr w:type="spellStart"/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33E37232" w:rsidP="2D62E706" w:rsidRDefault="33E37232" w14:paraId="17026CAA" w14:textId="75D7EF04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2D62E706" w:rsidR="2D62E706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plantUML </w:t>
      </w:r>
    </w:p>
    <w:p w:rsidR="33E37232" w:rsidP="33E37232" w:rsidRDefault="33E37232" w14:paraId="3A232C54" w14:textId="17E2651F">
      <w:pPr>
        <w:pStyle w:val="Normal"/>
        <w:ind w:left="0"/>
        <w:rPr>
          <w:rFonts w:ascii="Trebuchet MS" w:hAnsi="Trebuchet MS" w:eastAsia="Trebuchet MS" w:cs="Trebuchet MS"/>
        </w:rPr>
      </w:pPr>
      <w:r w:rsidRPr="2D62E706" w:rsidR="2D62E706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62E706" w:rsidR="2D62E706">
        <w:rPr>
          <w:rFonts w:ascii="Trebuchet MS" w:hAnsi="Trebuchet MS" w:eastAsia="Trebuchet MS" w:cs="Trebuchet MS"/>
          <w:color w:val="353E3F"/>
        </w:rPr>
        <w:t xml:space="preserve">: </w:t>
      </w:r>
      <w:hyperlink r:id="R0f93863928e94891">
        <w:r w:rsidRPr="2D62E706" w:rsidR="2D62E706">
          <w:rPr>
            <w:rStyle w:val="Hyperlink"/>
            <w:rFonts w:ascii="Trebuchet MS" w:hAnsi="Trebuchet MS" w:eastAsia="Trebuchet MS" w:cs="Trebuchet MS"/>
          </w:rPr>
          <w:t>https://github.com/lvictor05/IGTI-ProjetoFinal/blob/master/Novo/Novo-C3-Order-Consumer.plantuml</w:t>
        </w:r>
      </w:hyperlink>
    </w:p>
    <w:p w:rsidR="2D62E706" w:rsidP="2D62E706" w:rsidRDefault="2D62E706" w14:paraId="1E0ADB61" w14:textId="3133000C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>
        <w:drawing>
          <wp:inline wp14:editId="0F367FC8" wp14:anchorId="471250B5">
            <wp:extent cx="5295900" cy="3155474"/>
            <wp:effectExtent l="0" t="0" r="0" b="0"/>
            <wp:docPr id="1033863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2f2cc6fe47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5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 xml:space="preserve">Evidencia da codificação do C4 Model </w:t>
      </w:r>
      <w:proofErr w:type="spellStart"/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Order</w:t>
      </w:r>
      <w:proofErr w:type="spellEnd"/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 xml:space="preserve"> Service - Level 3: Component </w:t>
      </w:r>
      <w:proofErr w:type="spellStart"/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2D62E706" w:rsidP="2D62E706" w:rsidRDefault="2D62E706" w14:paraId="487F9E6E" w14:textId="75D7EF04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2D62E706" w:rsidR="2D62E706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plantUML </w:t>
      </w:r>
    </w:p>
    <w:p w:rsidR="2D62E706" w:rsidP="2D62E706" w:rsidRDefault="2D62E706" w14:paraId="69A631AE" w14:textId="257038E5">
      <w:pPr>
        <w:pStyle w:val="Normal"/>
        <w:ind w:left="0"/>
        <w:rPr>
          <w:rFonts w:ascii="Trebuchet MS" w:hAnsi="Trebuchet MS" w:eastAsia="Trebuchet MS" w:cs="Trebuchet MS"/>
        </w:rPr>
      </w:pPr>
      <w:r w:rsidRPr="2D62E706" w:rsidR="2D62E706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62E706" w:rsidR="2D62E706">
        <w:rPr>
          <w:rFonts w:ascii="Trebuchet MS" w:hAnsi="Trebuchet MS" w:eastAsia="Trebuchet MS" w:cs="Trebuchet MS"/>
          <w:color w:val="353E3F"/>
        </w:rPr>
        <w:t xml:space="preserve">: </w:t>
      </w:r>
      <w:hyperlink r:id="R904f429d5ab046c6">
        <w:r w:rsidRPr="2D62E706" w:rsidR="2D62E706">
          <w:rPr>
            <w:rStyle w:val="Hyperlink"/>
            <w:rFonts w:ascii="Trebuchet MS" w:hAnsi="Trebuchet MS" w:eastAsia="Trebuchet MS" w:cs="Trebuchet MS"/>
          </w:rPr>
          <w:t>https://github.com/lvictor05/IGTI-ProjetoFinal/blob/master/Novo/Novo-C3-Order-Service.plantuml</w:t>
        </w:r>
      </w:hyperlink>
    </w:p>
    <w:p w:rsidR="33E37232" w:rsidP="33E37232" w:rsidRDefault="33E37232" w14:paraId="451C8AA9" w14:textId="1751B2DD">
      <w:pPr>
        <w:pStyle w:val="Normal"/>
        <w:ind w:left="0"/>
      </w:pPr>
      <w:r>
        <w:drawing>
          <wp:inline wp14:editId="3D8F7C94" wp14:anchorId="27550E9D">
            <wp:extent cx="5310000" cy="2809875"/>
            <wp:effectExtent l="0" t="0" r="0" b="0"/>
            <wp:docPr id="1284412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ee2c7c17d44a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E37232" w:rsidP="33E37232" w:rsidRDefault="33E37232" w14:paraId="194678E5" w14:textId="75EE0FF7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 xml:space="preserve">Evidencia da codificação do C4 Model </w:t>
      </w:r>
      <w:proofErr w:type="spellStart"/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>Order</w:t>
      </w:r>
      <w:proofErr w:type="spellEnd"/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 xml:space="preserve"> Notification - Level 3: Component </w:t>
      </w:r>
      <w:proofErr w:type="spellStart"/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>diagram</w:t>
      </w:r>
      <w:proofErr w:type="spellEnd"/>
    </w:p>
    <w:p w:rsidR="33E37232" w:rsidP="33E37232" w:rsidRDefault="33E37232" w14:paraId="4A99B281" w14:textId="75D7EF04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33E37232" w:rsidR="33E37232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plantUML </w:t>
      </w:r>
    </w:p>
    <w:p w:rsidR="33E37232" w:rsidP="33E37232" w:rsidRDefault="33E37232" w14:paraId="7BDAE2DB" w14:textId="54AA4AE1">
      <w:pPr>
        <w:pStyle w:val="Normal"/>
        <w:ind w:left="0"/>
        <w:rPr>
          <w:rFonts w:ascii="Trebuchet MS" w:hAnsi="Trebuchet MS" w:eastAsia="Trebuchet MS" w:cs="Trebuchet MS"/>
        </w:rPr>
      </w:pPr>
      <w:r w:rsidRPr="33E37232" w:rsidR="33E37232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33E37232" w:rsidR="33E37232">
        <w:rPr>
          <w:rFonts w:ascii="Trebuchet MS" w:hAnsi="Trebuchet MS" w:eastAsia="Trebuchet MS" w:cs="Trebuchet MS"/>
          <w:color w:val="353E3F"/>
        </w:rPr>
        <w:t xml:space="preserve">: </w:t>
      </w:r>
      <w:hyperlink r:id="Re9c0bec958b54cf0">
        <w:r w:rsidRPr="33E37232" w:rsidR="33E37232">
          <w:rPr>
            <w:rStyle w:val="Hyperlink"/>
            <w:rFonts w:ascii="Trebuchet MS" w:hAnsi="Trebuchet MS" w:eastAsia="Trebuchet MS" w:cs="Trebuchet MS"/>
          </w:rPr>
          <w:t>https://github.com/lvictor05/IGTI-ProjetoFinal/blob/master/Novo/Novo-C3-Order-notification.plantuml</w:t>
        </w:r>
      </w:hyperlink>
    </w:p>
    <w:p w:rsidR="33E37232" w:rsidP="33E37232" w:rsidRDefault="33E37232" w14:paraId="0D6D5D3F" w14:textId="35C6E80D">
      <w:pPr>
        <w:pStyle w:val="Normal"/>
        <w:ind w:left="0"/>
        <w:rPr>
          <w:rFonts w:ascii="Trebuchet MS" w:hAnsi="Trebuchet MS" w:eastAsia="Trebuchet MS" w:cs="Trebuchet MS"/>
        </w:rPr>
      </w:pPr>
      <w:r>
        <w:drawing>
          <wp:inline wp14:editId="34F70CF5" wp14:anchorId="086DFCCF">
            <wp:extent cx="5134708" cy="2781300"/>
            <wp:effectExtent l="0" t="0" r="0" b="0"/>
            <wp:docPr id="1486434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c426168c8f4f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70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E37232" w:rsidP="33E37232" w:rsidRDefault="33E37232" w14:paraId="0CDEBDAF" w14:textId="68AC0946">
      <w:pPr>
        <w:pStyle w:val="Normal"/>
        <w:ind w:left="0"/>
        <w:rPr>
          <w:rFonts w:ascii="Trebuchet MS" w:hAnsi="Trebuchet MS" w:eastAsia="Trebuchet MS" w:cs="Trebuchet MS"/>
          <w:b w:val="1"/>
          <w:bCs w:val="1"/>
          <w:color w:val="353E3F"/>
        </w:rPr>
      </w:pPr>
      <w:r w:rsidRPr="33E37232" w:rsidR="33E37232">
        <w:rPr>
          <w:rFonts w:ascii="Trebuchet MS" w:hAnsi="Trebuchet MS" w:eastAsia="Trebuchet MS" w:cs="Trebuchet MS"/>
          <w:b w:val="1"/>
          <w:bCs w:val="1"/>
          <w:color w:val="353E3F"/>
        </w:rPr>
        <w:t>Evidencia da codificação do C4 Model Checkout Async Service - Level 3: Component diagram</w:t>
      </w:r>
    </w:p>
    <w:p w:rsidR="33E37232" w:rsidP="33E37232" w:rsidRDefault="33E37232" w14:paraId="5C9342A4" w14:textId="75D7EF04">
      <w:pPr>
        <w:pStyle w:val="Normal"/>
        <w:ind w:left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CCCCCC"/>
          <w:sz w:val="39"/>
          <w:szCs w:val="39"/>
          <w:lang w:val="pt-BR"/>
        </w:rPr>
      </w:pPr>
      <w:r w:rsidRPr="33E37232" w:rsidR="33E37232">
        <w:rPr>
          <w:rFonts w:ascii="Trebuchet MS" w:hAnsi="Trebuchet MS" w:eastAsia="Trebuchet MS" w:cs="Trebuchet MS"/>
          <w:b w:val="0"/>
          <w:bCs w:val="0"/>
          <w:color w:val="353E3F"/>
        </w:rPr>
        <w:t xml:space="preserve">Desenvolvido em Visual Studio Code com o plugin do plantUML </w:t>
      </w:r>
    </w:p>
    <w:p w:rsidR="33E37232" w:rsidP="33E37232" w:rsidRDefault="33E37232" w14:paraId="1E9C343E" w14:textId="6DC45AF7">
      <w:pPr>
        <w:pStyle w:val="Normal"/>
        <w:ind w:left="0"/>
        <w:rPr>
          <w:rFonts w:ascii="Trebuchet MS" w:hAnsi="Trebuchet MS" w:eastAsia="Trebuchet MS" w:cs="Trebuchet MS"/>
        </w:rPr>
      </w:pPr>
      <w:r w:rsidRPr="2D62E706" w:rsidR="2D62E706">
        <w:rPr>
          <w:rFonts w:ascii="Trebuchet MS" w:hAnsi="Trebuchet MS" w:eastAsia="Trebuchet MS" w:cs="Trebuchet MS"/>
          <w:b w:val="0"/>
          <w:bCs w:val="0"/>
          <w:color w:val="353E3F"/>
        </w:rPr>
        <w:t xml:space="preserve">Código disponível em: </w:t>
      </w:r>
      <w:r w:rsidRPr="2D62E706" w:rsidR="2D62E706">
        <w:rPr>
          <w:rFonts w:ascii="Trebuchet MS" w:hAnsi="Trebuchet MS" w:eastAsia="Trebuchet MS" w:cs="Trebuchet MS"/>
          <w:b w:val="1"/>
          <w:bCs w:val="1"/>
          <w:color w:val="353E3F"/>
        </w:rPr>
        <w:t>GitHub</w:t>
      </w:r>
      <w:r w:rsidRPr="2D62E706" w:rsidR="2D62E706">
        <w:rPr>
          <w:rFonts w:ascii="Trebuchet MS" w:hAnsi="Trebuchet MS" w:eastAsia="Trebuchet MS" w:cs="Trebuchet MS"/>
          <w:color w:val="353E3F"/>
        </w:rPr>
        <w:t xml:space="preserve">: </w:t>
      </w:r>
      <w:hyperlink r:id="Rfa2fce8abfd54662">
        <w:r w:rsidRPr="2D62E706" w:rsidR="2D62E706">
          <w:rPr>
            <w:rStyle w:val="Hyperlink"/>
            <w:rFonts w:ascii="Trebuchet MS" w:hAnsi="Trebuchet MS" w:eastAsia="Trebuchet MS" w:cs="Trebuchet MS"/>
          </w:rPr>
          <w:t>https://github.com/lvictor05/IGTI-ProjetoFinal/blob/master/Novo/Novo-C3-Checkout-Async-Service.plantuml</w:t>
        </w:r>
      </w:hyperlink>
    </w:p>
    <w:p xmlns:wp14="http://schemas.microsoft.com/office/word/2010/wordml" w:rsidRPr="00000000" w:rsidR="00000000" w:rsidDel="00000000" w:rsidP="00000000" w:rsidRDefault="00000000" w14:paraId="00000106" wp14:textId="77777777">
      <w:pPr>
        <w:pStyle w:val="Heading4"/>
        <w:numPr>
          <w:ilvl w:val="0"/>
          <w:numId w:val="9"/>
        </w:numPr>
        <w:spacing w:line="360" w:lineRule="auto"/>
        <w:rPr/>
      </w:pPr>
      <w:bookmarkStart w:name="_heading=h.h0200faw66br" w:id="40"/>
      <w:bookmarkEnd w:id="40"/>
      <w:r w:rsidR="0EB72E35">
        <w:rPr/>
        <w:t>Evidência dos resultados:</w:t>
      </w:r>
    </w:p>
    <w:p w:rsidR="0EB72E35" w:rsidP="0EB72E35" w:rsidRDefault="0EB72E35" w14:paraId="6BEB122C" w14:textId="5E8A20F2">
      <w:pPr>
        <w:pStyle w:val="Normal"/>
        <w:rPr>
          <w:b w:val="1"/>
          <w:bCs w:val="1"/>
        </w:rPr>
      </w:pPr>
      <w:r w:rsidRPr="0EB72E35" w:rsidR="0EB72E35">
        <w:rPr>
          <w:b w:val="1"/>
          <w:bCs w:val="1"/>
        </w:rPr>
        <w:t>Diagramas:</w:t>
      </w:r>
    </w:p>
    <w:p w:rsidR="0EB72E35" w:rsidP="0EB72E35" w:rsidRDefault="0EB72E35" w14:paraId="639041DF" w14:textId="5C0372BC">
      <w:pPr>
        <w:pStyle w:val="Normal"/>
      </w:pPr>
      <w:r w:rsidR="0EB72E35">
        <w:rPr/>
        <w:t xml:space="preserve">A arquitetura interna dos </w:t>
      </w:r>
      <w:proofErr w:type="spellStart"/>
      <w:r w:rsidR="0EB72E35">
        <w:rPr/>
        <w:t>microsserviços</w:t>
      </w:r>
      <w:proofErr w:type="spellEnd"/>
      <w:r w:rsidR="0EB72E35">
        <w:rPr/>
        <w:t xml:space="preserve"> abaixo tem como premissa ser simples e de fácil manutenção. Foi utilizado um </w:t>
      </w:r>
      <w:proofErr w:type="spellStart"/>
      <w:r w:rsidR="0EB72E35">
        <w:rPr/>
        <w:t>pattern</w:t>
      </w:r>
      <w:proofErr w:type="spellEnd"/>
      <w:r w:rsidR="0EB72E35">
        <w:rPr/>
        <w:t xml:space="preserve"> muito comum em projetos, o MVC (Model </w:t>
      </w:r>
      <w:proofErr w:type="spellStart"/>
      <w:r w:rsidR="0EB72E35">
        <w:rPr/>
        <w:t>view</w:t>
      </w:r>
      <w:proofErr w:type="spellEnd"/>
      <w:r w:rsidR="0EB72E35">
        <w:rPr/>
        <w:t xml:space="preserve"> </w:t>
      </w:r>
      <w:proofErr w:type="spellStart"/>
      <w:r w:rsidR="0EB72E35">
        <w:rPr/>
        <w:t>controller</w:t>
      </w:r>
      <w:proofErr w:type="spellEnd"/>
      <w:r w:rsidR="0EB72E35">
        <w:rPr/>
        <w:t xml:space="preserve">). As camadas entrada, processamento e </w:t>
      </w:r>
      <w:r w:rsidR="0EB72E35">
        <w:rPr/>
        <w:t>saída</w:t>
      </w:r>
      <w:r w:rsidR="0EB72E35">
        <w:rPr/>
        <w:t xml:space="preserve"> são bem definidas seguindo os conceitos de SOLID e trazendo uma fácil manutenção até mesmo para desenvolvedores mais inexperientes.</w:t>
      </w:r>
    </w:p>
    <w:p w:rsidR="0EB72E35" w:rsidP="0EB72E35" w:rsidRDefault="0EB72E35" w14:paraId="1C11E393" w14:textId="35BB7B4A">
      <w:pPr>
        <w:pStyle w:val="Normal"/>
        <w:rPr>
          <w:rFonts w:ascii="Trebuchet MS" w:hAnsi="Trebuchet MS" w:eastAsia="Trebuchet MS" w:cs="Trebuchet MS"/>
          <w:b w:val="1"/>
          <w:bCs w:val="1"/>
        </w:rPr>
      </w:pPr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C4 Model Checkout Service -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Level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 3: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Component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diagram</w:t>
      </w:r>
      <w:proofErr w:type="spellEnd"/>
    </w:p>
    <w:p w:rsidR="0EB72E35" w:rsidP="0EB72E35" w:rsidRDefault="0EB72E35" w14:paraId="5B6A136F" w14:textId="3FBADD42">
      <w:pPr>
        <w:pStyle w:val="Normal"/>
        <w:rPr>
          <w:rFonts w:ascii="Trebuchet MS" w:hAnsi="Trebuchet MS" w:eastAsia="Trebuchet MS" w:cs="Trebuchet MS"/>
        </w:rPr>
      </w:pPr>
      <w:r>
        <w:drawing>
          <wp:inline wp14:editId="6DB1FB77" wp14:anchorId="1F9B2696">
            <wp:extent cx="5527953" cy="5989656"/>
            <wp:effectExtent l="0" t="0" r="0" b="0"/>
            <wp:docPr id="1328861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e630438dce45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953" cy="59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1AA07" w:rsidP="0EB72E35" w:rsidRDefault="6671AA07" w14:paraId="33DB5DEF" w14:textId="744BD5F7">
      <w:pPr>
        <w:pStyle w:val="Normal"/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</w:pPr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 xml:space="preserve">C4 Model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>Orders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 xml:space="preserve"> ETL -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>Level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 xml:space="preserve"> 3: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>Component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 xml:space="preserve">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>diagram</w:t>
      </w:r>
      <w:proofErr w:type="spellEnd"/>
    </w:p>
    <w:p w:rsidR="0EB72E35" w:rsidP="0EB72E35" w:rsidRDefault="0EB72E35" w14:paraId="5F23A87D" w14:textId="5FBBF0FF">
      <w:pPr>
        <w:pStyle w:val="Normal"/>
      </w:pPr>
      <w:r>
        <w:drawing>
          <wp:inline wp14:editId="28376259" wp14:anchorId="3E6076CE">
            <wp:extent cx="5465268" cy="5419725"/>
            <wp:effectExtent l="0" t="0" r="0" b="0"/>
            <wp:docPr id="1130823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34821159b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268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72E35" w:rsidP="0EB72E35" w:rsidRDefault="0EB72E35" w14:paraId="3A522CFE" w14:textId="481C71CA">
      <w:pPr>
        <w:pStyle w:val="Normal"/>
        <w:rPr>
          <w:b w:val="1"/>
          <w:bCs w:val="1"/>
        </w:rPr>
      </w:pPr>
      <w:r w:rsidRPr="0EB72E35" w:rsidR="0EB72E35">
        <w:rPr>
          <w:b w:val="1"/>
          <w:bCs w:val="1"/>
        </w:rPr>
        <w:t xml:space="preserve">C4 Model </w:t>
      </w:r>
      <w:proofErr w:type="spellStart"/>
      <w:r w:rsidRPr="0EB72E35" w:rsidR="0EB72E35">
        <w:rPr>
          <w:b w:val="1"/>
          <w:bCs w:val="1"/>
        </w:rPr>
        <w:t>Order</w:t>
      </w:r>
      <w:proofErr w:type="spellEnd"/>
      <w:r w:rsidRPr="0EB72E35" w:rsidR="0EB72E35">
        <w:rPr>
          <w:b w:val="1"/>
          <w:bCs w:val="1"/>
        </w:rPr>
        <w:t xml:space="preserve"> </w:t>
      </w:r>
      <w:proofErr w:type="spellStart"/>
      <w:r w:rsidRPr="0EB72E35" w:rsidR="0EB72E35">
        <w:rPr>
          <w:b w:val="1"/>
          <w:bCs w:val="1"/>
        </w:rPr>
        <w:t>Consumer</w:t>
      </w:r>
      <w:proofErr w:type="spellEnd"/>
      <w:r w:rsidRPr="0EB72E35" w:rsidR="0EB72E35">
        <w:rPr>
          <w:b w:val="1"/>
          <w:bCs w:val="1"/>
        </w:rPr>
        <w:t xml:space="preserve"> - </w:t>
      </w:r>
      <w:proofErr w:type="spellStart"/>
      <w:r w:rsidRPr="0EB72E35" w:rsidR="0EB72E35">
        <w:rPr>
          <w:b w:val="1"/>
          <w:bCs w:val="1"/>
        </w:rPr>
        <w:t>Level</w:t>
      </w:r>
      <w:proofErr w:type="spellEnd"/>
      <w:r w:rsidRPr="0EB72E35" w:rsidR="0EB72E35">
        <w:rPr>
          <w:b w:val="1"/>
          <w:bCs w:val="1"/>
        </w:rPr>
        <w:t xml:space="preserve"> 3: </w:t>
      </w:r>
      <w:proofErr w:type="spellStart"/>
      <w:r w:rsidRPr="0EB72E35" w:rsidR="0EB72E35">
        <w:rPr>
          <w:b w:val="1"/>
          <w:bCs w:val="1"/>
        </w:rPr>
        <w:t>Component</w:t>
      </w:r>
      <w:proofErr w:type="spellEnd"/>
    </w:p>
    <w:p w:rsidR="0EB72E35" w:rsidP="0EB72E35" w:rsidRDefault="0EB72E35" w14:paraId="086C2A95" w14:textId="47BE0524">
      <w:pPr>
        <w:pStyle w:val="Normal"/>
      </w:pPr>
      <w:r>
        <w:drawing>
          <wp:inline wp14:editId="1E948C7C" wp14:anchorId="1BE6745C">
            <wp:extent cx="1995964" cy="7543800"/>
            <wp:effectExtent l="0" t="0" r="0" b="0"/>
            <wp:docPr id="802543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31b886a1643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964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72E35" w:rsidP="0EB72E35" w:rsidRDefault="0EB72E35" w14:paraId="56161DDE" w14:textId="1F0C156A">
      <w:pPr>
        <w:pStyle w:val="Normal"/>
        <w:rPr>
          <w:rFonts w:ascii="Trebuchet MS" w:hAnsi="Trebuchet MS" w:eastAsia="Trebuchet MS" w:cs="Trebuchet MS"/>
          <w:b w:val="1"/>
          <w:bCs w:val="1"/>
        </w:rPr>
      </w:pPr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C4 Model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Order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 Service -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Level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 3: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Component</w:t>
      </w:r>
      <w:proofErr w:type="spellEnd"/>
    </w:p>
    <w:p w:rsidR="0EB72E35" w:rsidP="0EB72E35" w:rsidRDefault="0EB72E35" w14:paraId="2B3B87F0" w14:textId="3B67A596">
      <w:pPr>
        <w:pStyle w:val="Normal"/>
      </w:pPr>
      <w:r>
        <w:drawing>
          <wp:inline wp14:editId="3560EBDF" wp14:anchorId="774FA671">
            <wp:extent cx="1950244" cy="7429500"/>
            <wp:effectExtent l="0" t="0" r="0" b="0"/>
            <wp:docPr id="924473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ccc87b96a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244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72E35" w:rsidP="0EB72E35" w:rsidRDefault="0EB72E35" w14:paraId="63ACA3A0" w14:textId="4CC9D88A">
      <w:pPr>
        <w:pStyle w:val="Normal"/>
        <w:rPr>
          <w:rFonts w:ascii="Trebuchet MS" w:hAnsi="Trebuchet MS" w:eastAsia="Trebuchet MS" w:cs="Trebuchet MS"/>
          <w:b w:val="1"/>
          <w:bCs w:val="1"/>
        </w:rPr>
      </w:pPr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C4 Model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Order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Notification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 -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Level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</w:rPr>
        <w:t xml:space="preserve"> 3: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</w:rPr>
        <w:t>Component</w:t>
      </w:r>
      <w:proofErr w:type="spellEnd"/>
    </w:p>
    <w:p w:rsidR="0EB72E35" w:rsidP="0EB72E35" w:rsidRDefault="0EB72E35" w14:paraId="1B145CC1" w14:textId="312F7BB8">
      <w:pPr>
        <w:pStyle w:val="Normal"/>
        <w:rPr>
          <w:rFonts w:ascii="Trebuchet MS" w:hAnsi="Trebuchet MS" w:eastAsia="Trebuchet MS" w:cs="Trebuchet MS"/>
        </w:rPr>
      </w:pPr>
      <w:r>
        <w:drawing>
          <wp:inline wp14:editId="67F41571" wp14:anchorId="4A9CEE6E">
            <wp:extent cx="3170754" cy="7686675"/>
            <wp:effectExtent l="0" t="0" r="0" b="0"/>
            <wp:docPr id="932838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08cf7e16fb45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54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72E35" w:rsidP="0EB72E35" w:rsidRDefault="0EB72E35" w14:paraId="1F371833" w14:textId="68C18BB4">
      <w:pPr>
        <w:pStyle w:val="Normal"/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</w:pPr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 xml:space="preserve">C4 Model Checkout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>Async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 xml:space="preserve"> Service -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>Level</w:t>
      </w:r>
      <w:proofErr w:type="spellEnd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 xml:space="preserve"> 3: </w:t>
      </w:r>
      <w:proofErr w:type="spellStart"/>
      <w:r w:rsidRPr="0EB72E35" w:rsidR="0EB72E35">
        <w:rPr>
          <w:rFonts w:ascii="Trebuchet MS" w:hAnsi="Trebuchet MS" w:eastAsia="Trebuchet MS" w:cs="Trebuchet MS"/>
          <w:b w:val="1"/>
          <w:bCs w:val="1"/>
          <w:noProof w:val="0"/>
          <w:sz w:val="22"/>
          <w:szCs w:val="22"/>
          <w:lang w:val="pt-BR"/>
        </w:rPr>
        <w:t>Component</w:t>
      </w:r>
      <w:proofErr w:type="spellEnd"/>
    </w:p>
    <w:p w:rsidR="0EB72E35" w:rsidP="0EB72E35" w:rsidRDefault="0EB72E35" w14:paraId="482DD057" w14:textId="6B6FF810">
      <w:pPr>
        <w:pStyle w:val="Normal"/>
        <w:rPr>
          <w:rFonts w:ascii="Trebuchet MS" w:hAnsi="Trebuchet MS" w:eastAsia="Trebuchet MS" w:cs="Trebuchet MS"/>
        </w:rPr>
      </w:pPr>
      <w:r>
        <w:drawing>
          <wp:inline wp14:editId="63F1386B" wp14:anchorId="62CA9A51">
            <wp:extent cx="5097958" cy="8239126"/>
            <wp:effectExtent l="0" t="0" r="0" b="0"/>
            <wp:docPr id="69594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553e78b9504d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958" cy="82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1AA07" w:rsidP="6671AA07" w:rsidRDefault="6671AA07" w14:paraId="222100BB" w14:textId="2EA54832">
      <w:pPr>
        <w:pStyle w:val="Normal"/>
        <w:spacing w:line="285" w:lineRule="exact"/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</w:pPr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 xml:space="preserve">Elaborar estratégia de implementação e </w:t>
      </w:r>
      <w:proofErr w:type="spellStart"/>
      <w:r w:rsidRPr="6671AA07" w:rsidR="6671AA07">
        <w:rPr>
          <w:rFonts w:ascii="Trebuchet MS" w:hAnsi="Trebuchet MS" w:eastAsia="Trebuchet MS" w:cs="Trebuchet MS"/>
          <w:b w:val="1"/>
          <w:bCs w:val="1"/>
          <w:noProof w:val="0"/>
          <w:color w:val="auto"/>
          <w:sz w:val="21"/>
          <w:szCs w:val="21"/>
          <w:lang w:val="pt-BR"/>
        </w:rPr>
        <w:t>refatoração</w:t>
      </w:r>
      <w:proofErr w:type="spellEnd"/>
    </w:p>
    <w:p w:rsidR="50FA83A7" w:rsidP="50FA83A7" w:rsidRDefault="50FA83A7" w14:paraId="5007E88E" w14:textId="6389AE48">
      <w:pPr>
        <w:pStyle w:val="Normal"/>
        <w:spacing w:line="285" w:lineRule="exact"/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</w:pPr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O processo de implementação e </w:t>
      </w:r>
      <w:proofErr w:type="spellStart"/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refatoração</w:t>
      </w:r>
      <w:proofErr w:type="spellEnd"/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vai seguir a seguinte estratégia. Primeiro vamos criar os serviços e integrações novas e depois começar a modificar os serviços já existentes. Essa lista é apenas uma sequência lógica high </w:t>
      </w:r>
      <w:proofErr w:type="spellStart"/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level</w:t>
      </w:r>
      <w:proofErr w:type="spellEnd"/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da melhor forma de começar o processo de </w:t>
      </w:r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refatoração</w:t>
      </w:r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.</w:t>
      </w:r>
    </w:p>
    <w:p w:rsidR="6671AA07" w:rsidP="6671AA07" w:rsidRDefault="6671AA07" w14:paraId="7B6CDE38" w14:textId="26963790">
      <w:pPr>
        <w:pStyle w:val="PargrafodaLista"/>
        <w:numPr>
          <w:ilvl w:val="0"/>
          <w:numId w:val="38"/>
        </w:numPr>
        <w:spacing w:line="285" w:lineRule="exact"/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noProof w:val="0"/>
          <w:color w:val="auto"/>
          <w:sz w:val="21"/>
          <w:szCs w:val="21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Implementar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Debezium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e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Broker.</w:t>
      </w:r>
    </w:p>
    <w:p w:rsidR="6671AA07" w:rsidP="6671AA07" w:rsidRDefault="6671AA07" w14:paraId="123E9498" w14:textId="73FF872D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Criar integração entre ERP e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Broker.</w:t>
      </w:r>
    </w:p>
    <w:p w:rsidR="6671AA07" w:rsidP="6671AA07" w:rsidRDefault="6671AA07" w14:paraId="4E2B13E6" w14:textId="7F3101D4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Criar serviço de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Notification.</w:t>
      </w:r>
    </w:p>
    <w:p w:rsidR="6671AA07" w:rsidP="6671AA07" w:rsidRDefault="6671AA07" w14:paraId="6C430167" w14:textId="043191B9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Remover envio de e-mail do Checkout Service.</w:t>
      </w:r>
    </w:p>
    <w:p w:rsidR="6671AA07" w:rsidP="6671AA07" w:rsidRDefault="6671AA07" w14:paraId="13A2F6B8" w14:textId="052C1097">
      <w:pPr>
        <w:pStyle w:val="PargrafodaLista"/>
        <w:numPr>
          <w:ilvl w:val="0"/>
          <w:numId w:val="38"/>
        </w:numPr>
        <w:spacing w:line="285" w:lineRule="exact"/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noProof w:val="0"/>
          <w:color w:val="auto"/>
          <w:sz w:val="21"/>
          <w:szCs w:val="21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Criar serviço Checkout </w:t>
      </w:r>
      <w:proofErr w:type="spellStart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Async</w:t>
      </w:r>
      <w:proofErr w:type="spellEnd"/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Service.</w:t>
      </w:r>
    </w:p>
    <w:p w:rsidR="6671AA07" w:rsidP="6671AA07" w:rsidRDefault="6671AA07" w14:paraId="4BC06F9B" w14:textId="0E0B1756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Remover serviços 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assíncronos</w:t>
      </w:r>
      <w:r w:rsidRPr="6671AA07" w:rsidR="6671AA0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do Checkout Service.</w:t>
      </w:r>
    </w:p>
    <w:p w:rsidR="6671AA07" w:rsidP="50FA83A7" w:rsidRDefault="6671AA07" w14:paraId="3DD1D59F" w14:textId="0614661E">
      <w:pPr>
        <w:pStyle w:val="PargrafodaLista"/>
        <w:numPr>
          <w:ilvl w:val="0"/>
          <w:numId w:val="38"/>
        </w:numPr>
        <w:spacing w:line="285" w:lineRule="exact"/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Criar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Integration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Broker e plugar ERP ao tópico.</w:t>
      </w:r>
    </w:p>
    <w:p w:rsidR="6671AA07" w:rsidP="50FA83A7" w:rsidRDefault="6671AA07" w14:paraId="18112373" w14:textId="2F946E7E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Criar Serviços de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ETL e ETL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Broker</w:t>
      </w:r>
    </w:p>
    <w:p w:rsidR="50FA83A7" w:rsidP="50FA83A7" w:rsidRDefault="50FA83A7" w14:paraId="2A7E7B6C" w14:textId="5540D475">
      <w:pPr>
        <w:pStyle w:val="PargrafodaLista"/>
        <w:numPr>
          <w:ilvl w:val="0"/>
          <w:numId w:val="38"/>
        </w:numPr>
        <w:spacing w:line="285" w:lineRule="exact"/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Plugar ETL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Broker ao Order Consumer</w:t>
      </w:r>
    </w:p>
    <w:p w:rsidR="50FA83A7" w:rsidP="50FA83A7" w:rsidRDefault="50FA83A7" w14:paraId="625CE548" w14:textId="73491EA5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Criar Integração entre checkout e criar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topico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New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Broker</w:t>
      </w:r>
    </w:p>
    <w:p w:rsidR="50FA83A7" w:rsidP="50FA83A7" w:rsidRDefault="50FA83A7" w14:paraId="7EE28E4B" w14:textId="3C851C3E">
      <w:pPr>
        <w:pStyle w:val="PargrafodaLista"/>
        <w:numPr>
          <w:ilvl w:val="0"/>
          <w:numId w:val="38"/>
        </w:numPr>
        <w:spacing w:line="285" w:lineRule="exact"/>
        <w:rPr>
          <w:rFonts w:ascii="Trebuchet MS" w:hAnsi="Trebuchet MS" w:eastAsia="Trebuchet MS" w:cs="Trebuchet MS" w:asciiTheme="minorAscii" w:hAnsiTheme="minorAscii" w:eastAsiaTheme="minorAscii" w:cstheme="minorAscii"/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Criar integração entre New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Message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Broker e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Orders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ETL</w:t>
      </w:r>
    </w:p>
    <w:p w:rsidR="50FA83A7" w:rsidP="50FA83A7" w:rsidRDefault="50FA83A7" w14:paraId="7681BE5D" w14:textId="698C16E1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Criar nó analítico para a base de ordens.</w:t>
      </w:r>
    </w:p>
    <w:p w:rsidR="50FA83A7" w:rsidP="50FA83A7" w:rsidRDefault="50FA83A7" w14:paraId="7C4B1025" w14:textId="3168E84A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Remover criação de ordens do serviço order-service</w:t>
      </w:r>
    </w:p>
    <w:p w:rsidR="50FA83A7" w:rsidP="50FA83A7" w:rsidRDefault="50FA83A7" w14:paraId="1F4BCE3F" w14:textId="79C3FA20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Conectar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-Service ao nó </w:t>
      </w: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analítico</w:t>
      </w: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do banco de dados</w:t>
      </w:r>
    </w:p>
    <w:p w:rsidR="50FA83A7" w:rsidP="50FA83A7" w:rsidRDefault="50FA83A7" w14:paraId="6EC7A68E" w14:textId="75E05C10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Remover implementações do </w:t>
      </w:r>
      <w:proofErr w:type="spellStart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RabbitMQ</w:t>
      </w:r>
      <w:proofErr w:type="spellEnd"/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do order-consumer</w:t>
      </w:r>
    </w:p>
    <w:p w:rsidR="50FA83A7" w:rsidP="50FA83A7" w:rsidRDefault="50FA83A7" w14:paraId="3E7A7AAC" w14:textId="71F01E6A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50FA83A7" w:rsidR="50FA83A7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Remover enriquecimentos do order-consumer</w:t>
      </w:r>
    </w:p>
    <w:p w:rsidR="50FA83A7" w:rsidP="2D62E706" w:rsidRDefault="50FA83A7" w14:paraId="042A056B" w14:textId="4FB8F13A">
      <w:pPr>
        <w:pStyle w:val="PargrafodaLista"/>
        <w:numPr>
          <w:ilvl w:val="0"/>
          <w:numId w:val="38"/>
        </w:numPr>
        <w:spacing w:line="285" w:lineRule="exact"/>
        <w:rPr>
          <w:b w:val="0"/>
          <w:bCs w:val="0"/>
          <w:noProof w:val="0"/>
          <w:color w:val="auto"/>
          <w:sz w:val="21"/>
          <w:szCs w:val="21"/>
          <w:lang w:val="pt-BR"/>
        </w:rPr>
      </w:pPr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Desativar </w:t>
      </w:r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microsserviço</w:t>
      </w:r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 xml:space="preserve"> </w:t>
      </w:r>
      <w:r w:rsidRPr="0EB72E35" w:rsidR="0EB72E35">
        <w:rPr>
          <w:rFonts w:ascii="Trebuchet MS" w:hAnsi="Trebuchet MS" w:eastAsia="Trebuchet MS" w:cs="Trebuchet MS"/>
          <w:b w:val="0"/>
          <w:bCs w:val="0"/>
          <w:noProof w:val="0"/>
          <w:color w:val="auto"/>
          <w:sz w:val="21"/>
          <w:szCs w:val="21"/>
          <w:lang w:val="pt-BR"/>
        </w:rPr>
        <w:t>order-publisher</w:t>
      </w:r>
    </w:p>
    <w:p w:rsidR="50FA83A7" w:rsidP="2D62E706" w:rsidRDefault="50FA83A7" w14:paraId="5FCD3104" w14:textId="32A8080F">
      <w:pPr>
        <w:pStyle w:val="Normal"/>
        <w:spacing w:line="285" w:lineRule="exact"/>
      </w:pPr>
    </w:p>
    <w:p xmlns:wp14="http://schemas.microsoft.com/office/word/2010/wordml" w:rsidRPr="00000000" w:rsidR="00000000" w:rsidDel="00000000" w:rsidP="00000000" w:rsidRDefault="00000000" w14:paraId="00000109" wp14:textId="77777777">
      <w:pPr>
        <w:pStyle w:val="Heading3"/>
        <w:spacing w:line="360" w:lineRule="auto"/>
      </w:pPr>
      <w:bookmarkStart w:name="_heading=h.2250f4o" w:id="41"/>
      <w:bookmarkEnd w:id="41"/>
      <w:r w:rsidR="2D62E706">
        <w:rPr/>
        <w:t>2.3.2 Lições aprendidas</w:t>
      </w:r>
    </w:p>
    <w:p xmlns:wp14="http://schemas.microsoft.com/office/word/2010/wordml" w:rsidRPr="00000000" w:rsidR="00000000" w:rsidDel="00000000" w:rsidP="2D62E706" w:rsidRDefault="00000000" w14:paraId="786C9EF4" wp14:textId="31B773AF">
      <w:pPr>
        <w:pStyle w:val="Normal"/>
        <w:rPr>
          <w:rFonts w:ascii="Trebuchet MS" w:hAnsi="Trebuchet MS" w:eastAsia="Trebuchet MS" w:cs="Trebuchet MS"/>
        </w:rPr>
      </w:pPr>
      <w:r w:rsidRPr="2D62E706" w:rsidR="2D62E706">
        <w:rPr>
          <w:rFonts w:ascii="Trebuchet MS" w:hAnsi="Trebuchet MS" w:eastAsia="Trebuchet MS" w:cs="Trebuchet MS"/>
        </w:rPr>
        <w:t xml:space="preserve">Acredito que ao final dessa sprint pude concluir o muito bem </w:t>
      </w:r>
      <w:proofErr w:type="spellStart"/>
      <w:r w:rsidRPr="2D62E706" w:rsidR="2D62E706">
        <w:rPr>
          <w:rFonts w:ascii="Trebuchet MS" w:hAnsi="Trebuchet MS" w:eastAsia="Trebuchet MS" w:cs="Trebuchet MS"/>
        </w:rPr>
        <w:t>essse</w:t>
      </w:r>
      <w:proofErr w:type="spellEnd"/>
      <w:r w:rsidRPr="2D62E706" w:rsidR="2D62E706">
        <w:rPr>
          <w:rFonts w:ascii="Trebuchet MS" w:hAnsi="Trebuchet MS" w:eastAsia="Trebuchet MS" w:cs="Trebuchet MS"/>
        </w:rPr>
        <w:t xml:space="preserve"> projeto. O C4 Model se mostrou realmente muito simples de ser implementado. Com a pratica pude entender melhor o framework e utiliza-lo da forma correta. Preferi manter as cores e layouts padrão do framework, apesar de ser possível modifica-lo. </w:t>
      </w:r>
    </w:p>
    <w:p xmlns:wp14="http://schemas.microsoft.com/office/word/2010/wordml" w:rsidRPr="00000000" w:rsidR="00000000" w:rsidDel="00000000" w:rsidP="2D62E706" w:rsidRDefault="00000000" w14:paraId="0000010B" wp14:textId="41722C8F">
      <w:pPr>
        <w:pStyle w:val="Normal"/>
        <w:rPr>
          <w:rFonts w:ascii="Trebuchet MS" w:hAnsi="Trebuchet MS" w:eastAsia="Trebuchet MS" w:cs="Trebuchet MS"/>
        </w:rPr>
      </w:pPr>
      <w:r w:rsidRPr="2D62E706" w:rsidR="2D62E706">
        <w:rPr>
          <w:rFonts w:ascii="Trebuchet MS" w:hAnsi="Trebuchet MS" w:eastAsia="Trebuchet MS" w:cs="Trebuchet MS"/>
        </w:rPr>
        <w:t xml:space="preserve">Acredito que a única camada que seria bom chegar ao </w:t>
      </w:r>
      <w:proofErr w:type="spellStart"/>
      <w:r w:rsidRPr="2D62E706" w:rsidR="2D62E706">
        <w:rPr>
          <w:rFonts w:ascii="Trebuchet MS" w:hAnsi="Trebuchet MS" w:eastAsia="Trebuchet MS" w:cs="Trebuchet MS"/>
        </w:rPr>
        <w:t>nivel</w:t>
      </w:r>
      <w:proofErr w:type="spellEnd"/>
      <w:r w:rsidRPr="2D62E706" w:rsidR="2D62E706">
        <w:rPr>
          <w:rFonts w:ascii="Trebuchet MS" w:hAnsi="Trebuchet MS" w:eastAsia="Trebuchet MS" w:cs="Trebuchet MS"/>
        </w:rPr>
        <w:t xml:space="preserve"> 4 do framework seria o Checkout Service – </w:t>
      </w:r>
      <w:proofErr w:type="spellStart"/>
      <w:r w:rsidRPr="2D62E706" w:rsidR="2D62E706">
        <w:rPr>
          <w:rFonts w:ascii="Trebuchet MS" w:hAnsi="Trebuchet MS" w:eastAsia="Trebuchet MS" w:cs="Trebuchet MS"/>
        </w:rPr>
        <w:t>Rules</w:t>
      </w:r>
      <w:proofErr w:type="spellEnd"/>
      <w:r w:rsidRPr="2D62E706" w:rsidR="2D62E706">
        <w:rPr>
          <w:rFonts w:ascii="Trebuchet MS" w:hAnsi="Trebuchet MS" w:eastAsia="Trebuchet MS" w:cs="Trebuchet MS"/>
        </w:rPr>
        <w:t xml:space="preserve">. Essa camada é </w:t>
      </w:r>
      <w:proofErr w:type="spellStart"/>
      <w:r w:rsidRPr="2D62E706" w:rsidR="2D62E706">
        <w:rPr>
          <w:rFonts w:ascii="Trebuchet MS" w:hAnsi="Trebuchet MS" w:eastAsia="Trebuchet MS" w:cs="Trebuchet MS"/>
        </w:rPr>
        <w:t>responsavel</w:t>
      </w:r>
      <w:proofErr w:type="spellEnd"/>
      <w:r w:rsidRPr="2D62E706" w:rsidR="2D62E706">
        <w:rPr>
          <w:rFonts w:ascii="Trebuchet MS" w:hAnsi="Trebuchet MS" w:eastAsia="Trebuchet MS" w:cs="Trebuchet MS"/>
        </w:rPr>
        <w:t xml:space="preserve"> por manter cada uma das regas de negócio do serviço de checkout e por esse motivo é muito importante ser bem detalhada.  </w:t>
      </w:r>
    </w:p>
    <w:p xmlns:wp14="http://schemas.microsoft.com/office/word/2010/wordml" w:rsidRPr="00000000" w:rsidR="00000000" w:rsidDel="00000000" w:rsidP="00000000" w:rsidRDefault="00000000" w14:paraId="0000010C" wp14:textId="77777777">
      <w:pPr>
        <w:pStyle w:val="Heading1"/>
        <w:spacing w:line="360" w:lineRule="auto"/>
        <w:rPr>
          <w:i w:val="1"/>
          <w:color w:val="666666"/>
          <w:sz w:val="20"/>
          <w:szCs w:val="20"/>
        </w:rPr>
      </w:pPr>
      <w:bookmarkStart w:name="_heading=h.haapch" w:colFirst="0" w:colLast="0" w:id="42"/>
      <w:bookmarkEnd w:id="42"/>
      <w:r w:rsidRPr="00000000" w:rsidDel="00000000" w:rsidR="00000000">
        <w:rPr/>
        <w:t xml:space="preserve">3.</w:t>
      </w:r>
      <w:r w:rsidRPr="00000000" w:rsidDel="00000000" w:rsidR="00000000">
        <w:rPr>
          <w:rFonts w:ascii="Libre Franklin Medium" w:hAnsi="Libre Franklin Medium" w:eastAsia="Libre Franklin Medium" w:cs="Libre Franklin Medium"/>
        </w:rPr>
        <w:t xml:space="preserve"> </w:t>
      </w:r>
      <w:r w:rsidRPr="00000000" w:rsidDel="00000000" w:rsidR="00000000">
        <w:rPr/>
        <w:t xml:space="preserve">Considerações Finais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10D" wp14:textId="77777777">
      <w:pPr>
        <w:spacing w:line="360" w:lineRule="auto"/>
        <w:jc w:val="both"/>
        <w:rPr>
          <w:i w:val="1"/>
          <w:color w:val="666666"/>
          <w:sz w:val="20"/>
          <w:szCs w:val="20"/>
        </w:rPr>
      </w:pPr>
      <w:bookmarkStart w:name="_heading=h.3l18frh" w:colFirst="0" w:colLast="0" w:id="43"/>
      <w:bookmarkEnd w:id="43"/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EB72E35" w:rsidRDefault="00000000" wp14:textId="77777777" w14:paraId="583898FC">
      <w:pPr>
        <w:pStyle w:val="Heading2"/>
        <w:spacing w:line="360" w:lineRule="auto"/>
        <w:rPr>
          <w:i w:val="1"/>
          <w:iCs w:val="1"/>
          <w:color w:val="1A1F20" w:themeColor="text1" w:themeTint="FF" w:themeShade="80"/>
          <w:sz w:val="20"/>
          <w:szCs w:val="20"/>
        </w:rPr>
      </w:pPr>
      <w:bookmarkStart w:name="_heading=h.319y80a" w:colFirst="0" w:colLast="0" w:id="44"/>
      <w:bookmarkEnd w:id="44"/>
      <w:r w:rsidRPr="00000000" w:rsidDel="00000000" w:rsidR="00000000">
        <w:rPr>
          <w:color w:val="1a1f20"/>
        </w:rPr>
        <w:t xml:space="preserve">3.1 Resultados</w:t>
      </w:r>
    </w:p>
    <w:p xmlns:wp14="http://schemas.microsoft.com/office/word/2010/wordml" w:rsidRPr="00000000" w:rsidR="00000000" w:rsidDel="00000000" w:rsidP="0EB72E35" w:rsidRDefault="00000000" w14:paraId="7AFD421E" wp14:textId="74062C52">
      <w:pPr>
        <w:pStyle w:val="Normal"/>
        <w:spacing w:line="360" w:lineRule="auto"/>
        <w:jc w:val="both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Considero esse projeto concluído com sucesso. Pude abordar todos os pontos que havia planejado anteriormente. Restringi o escopo focando apenas na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refatoração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do sistema de checkout para justamente para que eu pudesse abordar com um pouco mais de detalhes todos os passos do processo. </w:t>
      </w:r>
    </w:p>
    <w:p xmlns:wp14="http://schemas.microsoft.com/office/word/2010/wordml" w:rsidRPr="00000000" w:rsidR="00000000" w:rsidDel="00000000" w:rsidP="0EB72E35" w:rsidRDefault="00000000" w14:paraId="4B8D3288" wp14:textId="7CD90FF8">
      <w:pPr>
        <w:pStyle w:val="Normal"/>
        <w:spacing w:line="360" w:lineRule="auto"/>
        <w:jc w:val="both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A maior lição aprendida durante esse projeto foram todos os benefícios que um projeto bem organizado e dividido pode trazer. Pude dividir muito bem cada parte do trabalho em uma sprint diferente. A Sprint 1 foi mais focada em apresentar a arquitetura atual e suas falhas. Na Sprint 2 comecei a desenhar a nova arquitetura, utilizando o primeiro e segundo nível do C4 model. Por fim na Sprint 3 fui mais afundo na nova arquitetura e desenvolvi o terceiro nível do C4 model para a arquitetura proposta.</w:t>
      </w:r>
    </w:p>
    <w:p xmlns:wp14="http://schemas.microsoft.com/office/word/2010/wordml" w:rsidRPr="00000000" w:rsidR="00000000" w:rsidDel="00000000" w:rsidP="0EB72E35" w:rsidRDefault="00000000" w14:paraId="5DD0F970" wp14:textId="0A0D2B65">
      <w:pPr>
        <w:pStyle w:val="Normal"/>
        <w:spacing w:line="360" w:lineRule="auto"/>
        <w:jc w:val="both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Não houveram grandes dificuldades durante todo o processo de desenvolvimento desse projeto. O mais trabalhoso foi aprender um padrão de documentação que apensar de muito conhecido no mercado, era uma novidade para mim. O C4 model tem uma documentação muito bem descrita e com exemplos, portanto com um pouco de esforço é </w:t>
      </w: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possível</w:t>
      </w: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entender todo o framework.  </w:t>
      </w:r>
    </w:p>
    <w:p xmlns:wp14="http://schemas.microsoft.com/office/word/2010/wordml" w:rsidRPr="00000000" w:rsidR="00000000" w:rsidDel="00000000" w:rsidP="0EB72E35" w:rsidRDefault="00000000" w14:paraId="5A843519" wp14:textId="222E3966">
      <w:pPr>
        <w:pStyle w:val="Normal"/>
        <w:spacing w:line="360" w:lineRule="auto"/>
        <w:jc w:val="both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Esse trabalho proporcionou uma serie de ganhos para minha carreira profissional. Durante sua construção pude utilizar conceitos de design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thinking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, design patterns, SOLID, C4 Model, entre outros. Com certeza usei muitos conceitos abordados nos cursos de Arquitetura de Software e Arquitetura de Solução. </w:t>
      </w:r>
    </w:p>
    <w:p xmlns:wp14="http://schemas.microsoft.com/office/word/2010/wordml" w:rsidRPr="00000000" w:rsidR="00000000" w:rsidDel="00000000" w:rsidP="0EB72E35" w:rsidRDefault="00000000" w14:paraId="7A003F17" wp14:textId="051ED4A2">
      <w:pPr>
        <w:pStyle w:val="Normal"/>
        <w:spacing w:line="360" w:lineRule="auto"/>
        <w:jc w:val="both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A única desvantagem que posso levantar agora no momento é o tempo curto do projeto, gostaria de ao menos ter tido a oportunidade de documentar o início da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refatoração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na pratica. Depois da implementação certamente vamos conseguir um sistema mais organizado, de simples manutenção, </w:t>
      </w: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escalável</w:t>
      </w: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e até mesmo mais barato de se manter. </w:t>
      </w:r>
    </w:p>
    <w:p xmlns:wp14="http://schemas.microsoft.com/office/word/2010/wordml" w:rsidRPr="00000000" w:rsidR="00000000" w:rsidDel="00000000" w:rsidP="0EB72E35" w:rsidRDefault="00000000" w14:paraId="7AC5C531" wp14:textId="23F4C5CA">
      <w:pPr>
        <w:pStyle w:val="Normal"/>
        <w:spacing w:line="360" w:lineRule="auto"/>
        <w:jc w:val="both"/>
        <w:rPr>
          <w:rFonts w:ascii="Trebuchet MS" w:hAnsi="Trebuchet MS" w:eastAsia="Trebuchet MS" w:cs="Trebuchet MS"/>
          <w:color w:val="1a1f20"/>
          <w:rtl w:val="0"/>
        </w:rPr>
      </w:pPr>
    </w:p>
    <w:p xmlns:wp14="http://schemas.microsoft.com/office/word/2010/wordml" w:rsidRPr="00000000" w:rsidR="00000000" w:rsidDel="00000000" w:rsidP="00000000" w:rsidRDefault="00000000" w14:paraId="00000113" wp14:textId="77777777">
      <w:pPr>
        <w:pStyle w:val="Heading2"/>
        <w:spacing w:line="360" w:lineRule="auto"/>
        <w:rPr>
          <w:i w:val="1"/>
          <w:color w:val="1a1f20"/>
          <w:sz w:val="20"/>
          <w:szCs w:val="20"/>
        </w:rPr>
      </w:pPr>
      <w:bookmarkStart w:name="_heading=h.1gf8i83" w:colFirst="0" w:colLast="0" w:id="47"/>
      <w:bookmarkEnd w:id="47"/>
      <w:r w:rsidRPr="00000000" w:rsidDel="00000000" w:rsidR="00000000">
        <w:rPr>
          <w:color w:val="1a1f20"/>
        </w:rPr>
        <w:t xml:space="preserve">3.2 Contribuições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EB72E35" w:rsidRDefault="00000000" w14:paraId="6BBDBFDE" wp14:textId="431913F3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O projeto propunha uma completa reformulação do sistema de checkout de um sistema já existente. Era necessário criar o novo, mantendo o existente ainda funcionando. Com o passar do tempo os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microsserviços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legados foram ganhando cada dia mais funcionalidades e acabaram fugindo do seu papel inicial. Esse projeto em buscou desacoplar componentes, restringir e centralizar responsabilidades para que cada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microsserviço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fosse capaz de fazer uma pequena parte do todo. Em resumo a nova arquitetura se divide em:</w:t>
      </w:r>
    </w:p>
    <w:p xmlns:wp14="http://schemas.microsoft.com/office/word/2010/wordml" w:rsidRPr="00000000" w:rsidR="00000000" w:rsidDel="00000000" w:rsidP="0EB72E35" w:rsidRDefault="00000000" w14:paraId="10AECCBB" wp14:textId="0BCDC370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Checkout Service: Validar produtos e submeter uma ordem.</w:t>
      </w:r>
    </w:p>
    <w:p xmlns:wp14="http://schemas.microsoft.com/office/word/2010/wordml" w:rsidRPr="00000000" w:rsidR="00000000" w:rsidDel="00000000" w:rsidP="0EB72E35" w:rsidRDefault="00000000" w14:paraId="3A541390" wp14:textId="25E6163F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Order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ETL: Fazer transformações nas ordens atualizadas.</w:t>
      </w:r>
    </w:p>
    <w:p xmlns:wp14="http://schemas.microsoft.com/office/word/2010/wordml" w:rsidRPr="00000000" w:rsidR="00000000" w:rsidDel="00000000" w:rsidP="0EB72E35" w:rsidRDefault="00000000" w14:paraId="4B03D556" wp14:textId="09F88619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Order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</w:t>
      </w: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Consumer</w:t>
      </w: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: Salvar ordens no banco de dados.</w:t>
      </w:r>
    </w:p>
    <w:p xmlns:wp14="http://schemas.microsoft.com/office/word/2010/wordml" w:rsidRPr="00000000" w:rsidR="00000000" w:rsidDel="00000000" w:rsidP="0EB72E35" w:rsidRDefault="00000000" w14:paraId="19BFB86E" wp14:textId="2FC22B10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Order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Service: Prover ordens para os clientes.</w:t>
      </w:r>
    </w:p>
    <w:p xmlns:wp14="http://schemas.microsoft.com/office/word/2010/wordml" w:rsidRPr="00000000" w:rsidR="00000000" w:rsidDel="00000000" w:rsidP="0EB72E35" w:rsidRDefault="00000000" w14:paraId="00000117" wp14:textId="636E0D17">
      <w:pPr>
        <w:pStyle w:val="Normal"/>
        <w:spacing w:line="360" w:lineRule="auto"/>
        <w:rPr>
          <w:rFonts w:ascii="Trebuchet MS" w:hAnsi="Trebuchet MS" w:eastAsia="Trebuchet MS" w:cs="Trebuchet MS"/>
          <w:color w:val="1a1f2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Checkout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Async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Service: Executar pequenos Jobs após uma ordem ser submetida.</w:t>
      </w:r>
      <w:r w:rsidRPr="00000000" w:rsidDel="00000000" w:rsidR="00000000">
        <w:rPr>
          <w:rtl w:val="0"/>
        </w:rPr>
      </w:r>
    </w:p>
    <w:p w:rsidR="0EB72E35" w:rsidP="0EB72E35" w:rsidRDefault="0EB72E35" w14:paraId="3A4F4948" w14:textId="2ABCF014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Order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Notification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: Avisar o cliente sobre atualizações de ordens.</w:t>
      </w:r>
    </w:p>
    <w:p w:rsidR="0EB72E35" w:rsidP="0EB72E35" w:rsidRDefault="0EB72E35" w14:paraId="516FFC21" w14:textId="1EB2684A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Para garantir estabilidade e segurança, toda a comunicação entre os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microsserviços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foi migrada para o Kafka, uma ferramenta de mensageria mais robusta e até mesmo mais segura que a usada anteriormente. Usamos muito das vantagens da comunicação assíncrona e com frameworks e ferramentas que já tem grandes cases de sucesso em projetos que demandam até mais performance que esse.   </w:t>
      </w:r>
    </w:p>
    <w:p w:rsidR="0EB72E35" w:rsidP="0EB72E35" w:rsidRDefault="0EB72E35" w14:paraId="05AB995C" w14:textId="32C3F917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Como se trata de um sistema crítico, quanto mais simples a implementação melhor. Já que a grande maioria dos colaboradores possui experiencia em Java, inicialmente todos os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microsserviços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ainda se manterão em Java e só serão reescritos caso haja necessidade. A empresa e os times sempre estão em constantes mudanças, portanto o padrão MVC será usado na arquitetura interna dos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microsserviços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.  </w:t>
      </w:r>
    </w:p>
    <w:p w:rsidR="0EB72E35" w:rsidP="0EB72E35" w:rsidRDefault="0EB72E35" w14:paraId="709140C9" w14:textId="12355081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  <w:rtl w:val="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Considero esse projeto muito inovador sim. Certamente poderia ter sido abordado tecnologias que estão na “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hipe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” do momento, porem estamos falando de um sistema que suporta vários países e transaciona uma quantia financeira considerável. A inovação nesse caso se deu na forma de usar tecnologias mais consolidadas no mercado, uma inovação considerando riscos e trazendo confiabilidade.  </w:t>
      </w:r>
    </w:p>
    <w:p xmlns:wp14="http://schemas.microsoft.com/office/word/2010/wordml" w:rsidRPr="00000000" w:rsidR="00000000" w:rsidDel="00000000" w:rsidP="00000000" w:rsidRDefault="00000000" w14:paraId="00000118" wp14:textId="77777777">
      <w:pPr>
        <w:pStyle w:val="Heading2"/>
        <w:spacing w:line="360" w:lineRule="auto"/>
        <w:rPr>
          <w:i w:val="1"/>
          <w:color w:val="1a1f20"/>
          <w:sz w:val="20"/>
          <w:szCs w:val="20"/>
        </w:rPr>
      </w:pPr>
      <w:bookmarkStart w:name="_heading=h.40ew0vw" w:colFirst="0" w:colLast="0" w:id="51"/>
      <w:bookmarkEnd w:id="51"/>
      <w:r w:rsidRPr="00000000" w:rsidDel="00000000" w:rsidR="00000000">
        <w:rPr>
          <w:color w:val="1a1f20"/>
        </w:rPr>
        <w:t xml:space="preserve">3.3 Próximos passos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EB72E35" w:rsidRDefault="00000000" w14:paraId="5CB36D4C" wp14:textId="2FE1150A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Todos os diagramas e ideias geradas nesse projeto serão utilizados para de fato começar o processo de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refatoração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do processo de checkout no qual esse trabalho foi baseado. Porem antes terei que desenvolver mais algumas etapas. </w:t>
      </w:r>
    </w:p>
    <w:p xmlns:wp14="http://schemas.microsoft.com/office/word/2010/wordml" w:rsidRPr="00000000" w:rsidR="00000000" w:rsidDel="00000000" w:rsidP="0EB72E35" w:rsidRDefault="00000000" w14:paraId="5F154FDA" wp14:textId="665049ED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Acredito que terei que ir para o </w:t>
      </w: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nível</w:t>
      </w: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quatro do C4 model nos seguintes containers:  </w:t>
      </w: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C4 Model Checkout Service -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Level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3: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Component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diagram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container Checkout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Rules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e C4 Model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Order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Notification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-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Level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3: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Component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Container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Template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Factory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. </w:t>
      </w:r>
    </w:p>
    <w:p xmlns:wp14="http://schemas.microsoft.com/office/word/2010/wordml" w:rsidRPr="00000000" w:rsidR="00000000" w:rsidDel="00000000" w:rsidP="0EB72E35" w:rsidRDefault="00000000" w14:paraId="6E0159F4" wp14:textId="299FA9A4">
      <w:pPr>
        <w:pStyle w:val="Normal"/>
        <w:spacing w:line="360" w:lineRule="auto"/>
        <w:rPr>
          <w:rFonts w:ascii="Trebuchet MS" w:hAnsi="Trebuchet MS" w:eastAsia="Trebuchet MS" w:cs="Trebuchet MS"/>
          <w:color w:val="1A1F20" w:themeColor="text1" w:themeTint="FF" w:themeShade="80"/>
        </w:rPr>
      </w:pPr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Depois criar todos os épicos e </w:t>
      </w:r>
      <w:proofErr w:type="spellStart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>user</w:t>
      </w:r>
      <w:proofErr w:type="spellEnd"/>
      <w:r w:rsidRPr="0EB72E35" w:rsidR="0EB72E35">
        <w:rPr>
          <w:rFonts w:ascii="Trebuchet MS" w:hAnsi="Trebuchet MS" w:eastAsia="Trebuchet MS" w:cs="Trebuchet MS"/>
          <w:color w:val="1A1F20" w:themeColor="text1" w:themeTint="FF" w:themeShade="80"/>
        </w:rPr>
        <w:t xml:space="preserve"> stories do Scrum para que essa demanda possa ser devidamente priorizada e iniciada pelo time de desenvolvimento. </w:t>
      </w:r>
    </w:p>
    <w:p xmlns:wp14="http://schemas.microsoft.com/office/word/2010/wordml" w:rsidRPr="00000000" w:rsidR="00000000" w:rsidDel="00000000" w:rsidP="0EB72E35" w:rsidRDefault="00000000" wp14:textId="77777777" w14:paraId="0000011B">
      <w:pPr>
        <w:pStyle w:val="Normal"/>
        <w:spacing w:line="360" w:lineRule="auto"/>
        <w:rPr>
          <w:rFonts w:ascii="Trebuchet MS" w:hAnsi="Trebuchet MS" w:eastAsia="Trebuchet MS" w:cs="Trebuchet MS"/>
          <w:color w:val="1a1f20"/>
        </w:rPr>
      </w:pPr>
    </w:p>
    <w:sectPr>
      <w:type w:val="nextPage"/>
      <w:pgSz w:w="11906" w:h="16838" w:orient="portrait"/>
      <w:pgMar w:top="1417" w:right="1701" w:bottom="1417" w:left="1701" w:header="709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Times New Roman"/>
  <w:font w:name="Arial"/>
  <w:font w:name="Libre Franklin">
    <w:embedRegular w:fontKey="{00000000-0000-0000-0000-000000000000}" w:subsetted="0" r:id="rId1"/>
    <w:embedBold w:fontKey="{00000000-0000-0000-0000-000000000000}" w:subsetted="0" r:id="rId2"/>
    <w:embedItalic w:fontKey="{00000000-0000-0000-0000-000000000000}" w:subsetted="0" r:id="rId3"/>
    <w:embedBoldItalic w:fontKey="{00000000-0000-0000-0000-000000000000}" w:subsetted="0" r:id="rId4"/>
  </w:font>
  <w:font w:name="Libre Franklin Medium">
    <w:embedRegular w:fontKey="{00000000-0000-0000-0000-000000000000}" w:subsetted="0" r:id="rId5"/>
    <w:embedBold w:fontKey="{00000000-0000-0000-0000-000000000000}" w:subsetted="0" r:id="rId6"/>
    <w:embedItalic w:fontKey="{00000000-0000-0000-0000-000000000000}" w:subsetted="0" r:id="rId7"/>
    <w:embedBoldItalic w:fontKey="{00000000-0000-0000-0000-000000000000}" w:subsetted="0" r:id="rId8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24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252"/>
        <w:tab w:val="right" w:pos="8504"/>
      </w:tabs>
      <w:spacing w:after="0" w:line="240" w:lineRule="auto"/>
      <w:rPr>
        <w:rFonts w:ascii="Libre Franklin" w:hAnsi="Libre Franklin" w:eastAsia="Libre Franklin" w:cs="Libre Franklin"/>
        <w:color w:val="353f40"/>
      </w:rPr>
    </w:pPr>
    <w:r w:rsidRPr="00000000" w:rsidDel="00000000" w:rsidR="00000000">
      <w:rPr>
        <w:rtl w:val="0"/>
      </w:rPr>
    </w:r>
  </w:p>
</w:ftr>
</file>

<file path=word/footer2.xml><?xml version="1.0" encoding="utf-8"?>
<w:ft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25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252"/>
        <w:tab w:val="right" w:pos="8504"/>
      </w:tabs>
      <w:spacing w:after="0" w:line="240" w:lineRule="auto"/>
      <w:rPr>
        <w:rFonts w:ascii="Libre Franklin" w:hAnsi="Libre Franklin" w:eastAsia="Libre Franklin" w:cs="Libre Franklin"/>
        <w:color w:val="353f40"/>
      </w:rPr>
    </w:pPr>
    <w:r w:rsidRPr="00000000" w:rsidDel="00000000" w:rsidR="00000000">
      <w:rPr>
        <w:rtl w:val="0"/>
      </w:rPr>
    </w:r>
  </w:p>
</w:ftr>
</file>

<file path=word/footer3.xml><?xml version="1.0" encoding="utf-8"?>
<w:ft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26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153"/>
        <w:tab w:val="right" w:pos="8306"/>
      </w:tabs>
      <w:jc w:val="right"/>
      <w:rPr>
        <w:color w:val="000000"/>
      </w:rPr>
    </w:pPr>
    <w:r w:rsidRPr="00000000" w:rsidDel="00000000" w:rsidR="00000000">
      <w:rPr>
        <w:color w:val="000000"/>
      </w:rPr>
      <w:fldChar w:fldCharType="begin"/>
    </w:r>
    <w:r w:rsidRPr="00000000" w:rsidDel="00000000" w:rsidR="00000000">
      <w:rPr>
        <w:color w:val="000000"/>
      </w:rPr>
      <w:instrText xml:space="preserve">PAGE</w:instrText>
    </w:r>
    <w:r w:rsidRPr="00000000" w:rsidDel="00000000" w:rsidR="00000000">
      <w:rPr>
        <w:color w:val="000000"/>
      </w:rPr>
      <w:fldChar w:fldCharType="separate"/>
    </w:r>
    <w:r w:rsidRPr="00000000" w:rsidDel="00000000" w:rsidR="00000000">
      <w:rPr>
        <w:color w:val="000000"/>
      </w:rPr>
      <w:fldChar w:fldCharType="end"/>
    </w:r>
    <w:r w:rsidRPr="00000000" w:rsidDel="00000000" w:rsidR="00000000">
      <w:rPr>
        <w:rtl w:val="0"/>
      </w:rPr>
    </w:r>
  </w:p>
  <w:p xmlns:wp14="http://schemas.microsoft.com/office/word/2010/wordml" w:rsidRPr="00000000" w:rsidR="00000000" w:rsidDel="00000000" w:rsidP="00000000" w:rsidRDefault="00000000" w14:paraId="00000127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153"/>
        <w:tab w:val="right" w:pos="8306"/>
      </w:tabs>
      <w:rPr>
        <w:color w:val="000000"/>
      </w:rPr>
    </w:pPr>
    <w:r w:rsidRPr="00000000" w:rsidDel="00000000" w:rsidR="00000000">
      <w:rPr>
        <w:rtl w:val="0"/>
      </w:rPr>
    </w:r>
  </w:p>
</w:ftr>
</file>

<file path=word/footer4.xml><?xml version="1.0" encoding="utf-8"?>
<w:ft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28" wp14:textId="77777777">
    <w:pPr>
      <w:keepNext w:val="0"/>
      <w:keepLines w:val="0"/>
      <w:pageBreakBefore w:val="0"/>
      <w:widowControl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hd w:val="clear" w:fill="auto"/>
      <w:tabs>
        <w:tab w:val="center" w:pos="4252"/>
        <w:tab w:val="right" w:pos="8504"/>
      </w:tabs>
      <w:spacing w:before="0" w:after="0" w:line="240" w:lineRule="auto"/>
      <w:ind w:left="0" w:right="0" w:firstLine="0"/>
      <w:jc w:val="right"/>
      <w:rPr>
        <w:rFonts w:ascii="Trebuchet MS" w:hAnsi="Trebuchet MS" w:eastAsia="Trebuchet MS" w:cs="Trebuchet MS"/>
        <w:b w:val="0"/>
        <w:i w:val="0"/>
        <w:smallCaps w:val="0"/>
        <w:strike w:val="0"/>
        <w:color w:val="353f40"/>
        <w:sz w:val="22"/>
        <w:szCs w:val="22"/>
        <w:u w:val="none"/>
        <w:shd w:val="clear" w:fill="auto"/>
        <w:vertAlign w:val="baseline"/>
      </w:rPr>
    </w:pPr>
    <w:r w:rsidRPr="00000000" w:rsidDel="00000000" w:rsidR="00000000">
      <w:rPr>
        <w:rFonts w:ascii="Trebuchet MS" w:hAnsi="Trebuchet MS" w:eastAsia="Trebuchet MS" w:cs="Trebuchet MS"/>
        <w:b w:val="0"/>
        <w:i w:val="0"/>
        <w:smallCaps w:val="0"/>
        <w:strike w:val="0"/>
        <w:color w:val="353f40"/>
        <w:sz w:val="22"/>
        <w:szCs w:val="22"/>
        <w:u w:val="none"/>
        <w:shd w:val="clear" w:fill="auto"/>
        <w:vertAlign w:val="baseline"/>
      </w:rPr>
      <w:fldChar w:fldCharType="begin"/>
    </w:r>
    <w:r w:rsidRPr="00000000" w:rsidDel="00000000" w:rsidR="00000000">
      <w:rPr>
        <w:rFonts w:ascii="Trebuchet MS" w:hAnsi="Trebuchet MS" w:eastAsia="Trebuchet MS" w:cs="Trebuchet MS"/>
        <w:b w:val="0"/>
        <w:i w:val="0"/>
        <w:smallCaps w:val="0"/>
        <w:strike w:val="0"/>
        <w:color w:val="353f40"/>
        <w:sz w:val="22"/>
        <w:szCs w:val="22"/>
        <w:u w:val="none"/>
        <w:shd w:val="clear" w:fill="auto"/>
        <w:vertAlign w:val="baseline"/>
      </w:rPr>
      <w:instrText xml:space="preserve">PAGE</w:instrText>
    </w:r>
    <w:r w:rsidRPr="00000000" w:rsidDel="00000000" w:rsidR="00000000">
      <w:rPr>
        <w:rFonts w:ascii="Trebuchet MS" w:hAnsi="Trebuchet MS" w:eastAsia="Trebuchet MS" w:cs="Trebuchet MS"/>
        <w:b w:val="0"/>
        <w:i w:val="0"/>
        <w:smallCaps w:val="0"/>
        <w:strike w:val="0"/>
        <w:color w:val="353f40"/>
        <w:sz w:val="22"/>
        <w:szCs w:val="22"/>
        <w:u w:val="none"/>
        <w:shd w:val="clear" w:fill="auto"/>
        <w:vertAlign w:val="baseline"/>
      </w:rPr>
      <w:fldChar w:fldCharType="separate"/>
    </w:r>
    <w:r w:rsidRPr="00000000" w:rsidDel="00000000" w:rsidR="00000000">
      <w:rPr>
        <w:rFonts w:ascii="Trebuchet MS" w:hAnsi="Trebuchet MS" w:eastAsia="Trebuchet MS" w:cs="Trebuchet MS"/>
        <w:b w:val="0"/>
        <w:i w:val="0"/>
        <w:smallCaps w:val="0"/>
        <w:strike w:val="0"/>
        <w:color w:val="353f40"/>
        <w:sz w:val="22"/>
        <w:szCs w:val="22"/>
        <w:u w:val="none"/>
        <w:shd w:val="clear" w:fill="auto"/>
        <w:vertAlign w:val="baseline"/>
      </w:rPr>
      <w:fldChar w:fldCharType="end"/>
    </w:r>
    <w:r w:rsidRPr="00000000" w:rsidDel="00000000" w:rsidR="00000000">
      <w:rPr>
        <w:rtl w:val="0"/>
      </w:rPr>
    </w:r>
    <w:r w:rsidRPr="00000000" w:rsidDel="00000000" w:rsidR="00000000">
      <w:drawing>
        <wp:anchor xmlns:wp14="http://schemas.microsoft.com/office/word/2010/wordprocessingDrawing" distT="0" distB="0" distL="0" distR="0" simplePos="0" relativeHeight="0" behindDoc="1" locked="0" layoutInCell="1" hidden="0" allowOverlap="1" wp14:anchorId="759BBE6A" wp14:editId="7777777">
          <wp:simplePos x="0" y="0"/>
          <wp:positionH relativeFrom="column">
            <wp:posOffset>4741545</wp:posOffset>
          </wp:positionH>
          <wp:positionV relativeFrom="paragraph">
            <wp:posOffset>-585956</wp:posOffset>
          </wp:positionV>
          <wp:extent cx="1738984" cy="1381125"/>
          <wp:effectExtent l="0" t="0" r="0" b="0"/>
          <wp:wrapNone/>
          <wp:docPr id="60" name="image1.png" descr="Ícone&#10;&#10;Descrição gerada automaticamente"/>
          <a:graphic>
            <a:graphicData uri="http://schemas.openxmlformats.org/drawingml/2006/picture">
              <pic:pic>
                <pic:nvPicPr>
                  <pic:cNvPr id="0" name="image1.png" descr="Ícone&#10;&#10;Descrição gerada automaticamente"/>
                  <pic:cNvPicPr preferRelativeResize="0"/>
                </pic:nvPicPr>
                <pic:blipFill>
                  <a:blip r:embed="rId1"/>
                  <a:srcRect l="0" t="0" r="0" b="0"/>
                  <a:stretch>
                    <a:fillRect/>
                  </a:stretch>
                </pic:blipFill>
                <pic:spPr>
                  <a:xfrm>
                    <a:off x="0" y="0"/>
                    <a:ext cx="1738984" cy="1381125"/>
                  </a:xfrm>
                  <a:prstGeom prst="rect"/>
                  <a:ln/>
                </pic:spPr>
              </pic:pic>
            </a:graphicData>
          </a:graphic>
        </wp:anchor>
      </w:drawing>
    </w:r>
  </w:p>
  <w:p xmlns:wp14="http://schemas.microsoft.com/office/word/2010/wordml" w:rsidRPr="00000000" w:rsidR="00000000" w:rsidDel="00000000" w:rsidP="00000000" w:rsidRDefault="00000000" w14:paraId="00000129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252"/>
        <w:tab w:val="right" w:pos="8504"/>
      </w:tabs>
      <w:spacing w:after="0" w:line="240" w:lineRule="auto"/>
      <w:rPr>
        <w:rFonts w:ascii="Libre Franklin" w:hAnsi="Libre Franklin" w:eastAsia="Libre Franklin" w:cs="Libre Franklin"/>
        <w:color w:val="353f40"/>
      </w:rPr>
    </w:pPr>
    <w:r w:rsidRPr="00000000" w:rsidDel="00000000" w:rsidR="00000000">
      <w:rPr>
        <w:rtl w:val="0"/>
      </w:rPr>
    </w:r>
  </w:p>
</w:ftr>
</file>

<file path=word/header1.xml><?xml version="1.0" encoding="utf-8"?>
<w:hd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1C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153"/>
        <w:tab w:val="right" w:pos="8306"/>
      </w:tabs>
      <w:ind w:left="-2700" w:firstLine="0"/>
      <w:jc w:val="right"/>
      <w:rPr>
        <w:b w:val="1"/>
        <w:i w:val="1"/>
        <w:color w:val="808080"/>
      </w:rPr>
    </w:pPr>
    <w:r w:rsidRPr="00000000" w:rsidDel="00000000" w:rsidR="00000000">
      <w:rPr>
        <w:rtl w:val="0"/>
      </w:rPr>
    </w:r>
    <w:r w:rsidRPr="00000000" w:rsidDel="00000000" w:rsidR="00000000">
      <w:drawing>
        <wp:anchor xmlns:wp14="http://schemas.microsoft.com/office/word/2010/wordprocessingDrawing" distT="0" distB="0" distL="0" distR="0" simplePos="0" relativeHeight="0" behindDoc="0" locked="0" layoutInCell="1" hidden="0" allowOverlap="1" wp14:anchorId="10A969F4" wp14:editId="7777777">
          <wp:simplePos x="0" y="0"/>
          <wp:positionH relativeFrom="column">
            <wp:posOffset>345122</wp:posOffset>
          </wp:positionH>
          <wp:positionV relativeFrom="paragraph">
            <wp:posOffset>-233041</wp:posOffset>
          </wp:positionV>
          <wp:extent cx="5429250" cy="514350"/>
          <wp:effectExtent l="0" t="0" r="0" b="0"/>
          <wp:wrapSquare wrapText="bothSides" distT="0" distB="0" distL="0" distR="0"/>
          <wp:docPr id="62" name="image3.png" descr="logo igti sub cabeçalho"/>
          <a:graphic>
            <a:graphicData uri="http://schemas.openxmlformats.org/drawingml/2006/picture">
              <pic:pic>
                <pic:nvPicPr>
                  <pic:cNvPr id="0" name="image3.png" descr="logo igti sub cabeçalho"/>
                  <pic:cNvPicPr preferRelativeResize="0"/>
                </pic:nvPicPr>
                <pic:blipFill>
                  <a:blip r:embed="rId1"/>
                  <a:srcRect l="0" t="0" r="0" b="0"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/>
                  <a:ln/>
                </pic:spPr>
              </pic:pic>
            </a:graphicData>
          </a:graphic>
        </wp:anchor>
      </w:drawing>
    </w:r>
  </w:p>
  <w:p xmlns:wp14="http://schemas.microsoft.com/office/word/2010/wordml" w:rsidRPr="00000000" w:rsidR="00000000" w:rsidDel="00000000" w:rsidP="00000000" w:rsidRDefault="00000000" w14:paraId="0000011D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153"/>
        <w:tab w:val="right" w:pos="8306"/>
      </w:tabs>
      <w:ind w:left="-2700" w:firstLine="0"/>
      <w:jc w:val="right"/>
      <w:rPr>
        <w:b w:val="1"/>
        <w:i w:val="1"/>
        <w:color w:val="808080"/>
      </w:rPr>
    </w:pPr>
    <w:r w:rsidRPr="00000000" w:rsidDel="00000000" w:rsidR="00000000">
      <w:rPr>
        <w:rtl w:val="0"/>
      </w:rPr>
    </w:r>
  </w:p>
  <w:p xmlns:wp14="http://schemas.microsoft.com/office/word/2010/wordml" w:rsidRPr="00000000" w:rsidR="00000000" w:rsidDel="00000000" w:rsidP="00000000" w:rsidRDefault="00000000" w14:paraId="0000011E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153"/>
        <w:tab w:val="right" w:pos="8306"/>
      </w:tabs>
      <w:rPr>
        <w:rFonts w:ascii="Arial" w:hAnsi="Arial" w:eastAsia="Arial" w:cs="Arial"/>
        <w:color w:val="000000"/>
      </w:rPr>
    </w:pPr>
    <w:r w:rsidRPr="00000000" w:rsidDel="00000000" w:rsidR="00000000">
      <w:rPr>
        <w:rtl w:val="0"/>
      </w:rPr>
    </w:r>
  </w:p>
</w:hdr>
</file>

<file path=word/header2.xml><?xml version="1.0" encoding="utf-8"?>
<w:hd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1F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252"/>
        <w:tab w:val="right" w:pos="8504"/>
      </w:tabs>
      <w:spacing w:after="0" w:line="240" w:lineRule="auto"/>
      <w:rPr>
        <w:rFonts w:ascii="Libre Franklin" w:hAnsi="Libre Franklin" w:eastAsia="Libre Franklin" w:cs="Libre Franklin"/>
        <w:color w:val="353f40"/>
      </w:rPr>
    </w:pPr>
    <w:r w:rsidRPr="00000000" w:rsidDel="00000000" w:rsidR="00000000">
      <w:rPr>
        <w:rtl w:val="0"/>
      </w:rPr>
    </w:r>
  </w:p>
</w:hdr>
</file>

<file path=word/header3.xml><?xml version="1.0" encoding="utf-8"?>
<w:hd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20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252"/>
        <w:tab w:val="right" w:pos="8504"/>
      </w:tabs>
      <w:spacing w:after="0" w:line="240" w:lineRule="auto"/>
      <w:rPr>
        <w:rFonts w:ascii="Libre Franklin" w:hAnsi="Libre Franklin" w:eastAsia="Libre Franklin" w:cs="Libre Franklin"/>
        <w:color w:val="353f40"/>
      </w:rPr>
    </w:pPr>
    <w:r w:rsidRPr="00000000" w:rsidDel="00000000" w:rsidR="00000000">
      <w:rPr>
        <w:rtl w:val="0"/>
      </w:rPr>
    </w:r>
  </w:p>
</w:hdr>
</file>

<file path=word/header4.xml><?xml version="1.0" encoding="utf-8"?>
<w:hd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21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252"/>
        <w:tab w:val="right" w:pos="8504"/>
      </w:tabs>
      <w:spacing w:after="0" w:line="240" w:lineRule="auto"/>
      <w:rPr>
        <w:rFonts w:ascii="Libre Franklin" w:hAnsi="Libre Franklin" w:eastAsia="Libre Franklin" w:cs="Libre Franklin"/>
        <w:color w:val="353f40"/>
      </w:rPr>
    </w:pPr>
    <w:r w:rsidRPr="00000000" w:rsidDel="00000000" w:rsidR="00000000">
      <w:rPr>
        <w:rtl w:val="0"/>
      </w:rPr>
    </w:r>
    <w:r w:rsidRPr="00000000" w:rsidDel="00000000" w:rsidR="00000000">
      <w:drawing>
        <wp:anchor xmlns:wp14="http://schemas.microsoft.com/office/word/2010/wordprocessingDrawing" distT="0" distB="0" distL="114300" distR="114300" simplePos="0" relativeHeight="0" behindDoc="0" locked="0" layoutInCell="1" hidden="0" allowOverlap="1" wp14:anchorId="7577D16F" wp14:editId="7777777">
          <wp:simplePos x="0" y="0"/>
          <wp:positionH relativeFrom="column">
            <wp:posOffset>-851534</wp:posOffset>
          </wp:positionH>
          <wp:positionV relativeFrom="paragraph">
            <wp:posOffset>-240029</wp:posOffset>
          </wp:positionV>
          <wp:extent cx="1019175" cy="647638"/>
          <wp:effectExtent l="0" t="0" r="0" b="0"/>
          <wp:wrapNone/>
          <wp:docPr id="61" name="image4.jpg"/>
          <a:graphic>
            <a:graphicData uri="http://schemas.openxmlformats.org/drawingml/2006/picture">
              <pic:pic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 l="0" t="0" r="0" b="0"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5.xml><?xml version="1.0" encoding="utf-8"?>
<w:hd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22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252"/>
        <w:tab w:val="right" w:pos="8504"/>
      </w:tabs>
      <w:spacing w:after="0" w:line="240" w:lineRule="auto"/>
      <w:rPr>
        <w:rFonts w:ascii="Libre Franklin" w:hAnsi="Libre Franklin" w:eastAsia="Libre Franklin" w:cs="Libre Franklin"/>
        <w:color w:val="353f40"/>
      </w:rPr>
    </w:pPr>
    <w:r w:rsidRPr="00000000" w:rsidDel="00000000" w:rsidR="00000000">
      <w:rPr>
        <w:rtl w:val="0"/>
      </w:rPr>
    </w:r>
  </w:p>
</w:hdr>
</file>

<file path=word/header6.xml><?xml version="1.0" encoding="utf-8"?>
<w:hd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23" wp14:textId="77777777">
    <w:pPr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tabs>
        <w:tab w:val="center" w:pos="4252"/>
        <w:tab w:val="right" w:pos="8504"/>
      </w:tabs>
      <w:spacing w:after="0" w:line="240" w:lineRule="auto"/>
      <w:rPr>
        <w:rFonts w:ascii="Libre Franklin" w:hAnsi="Libre Franklin" w:eastAsia="Libre Franklin" w:cs="Libre Franklin"/>
        <w:color w:val="353f40"/>
      </w:rPr>
    </w:pPr>
    <w:r w:rsidRPr="00000000" w:rsidDel="00000000" w:rsidR="00000000">
      <w:rPr>
        <w:rtl w:val="0"/>
      </w:rPr>
    </w:r>
    <w:r w:rsidRPr="00000000" w:rsidDel="00000000" w:rsidR="00000000">
      <w:drawing>
        <wp:anchor xmlns:wp14="http://schemas.microsoft.com/office/word/2010/wordprocessingDrawing" distT="0" distB="0" distL="114300" distR="114300" simplePos="0" relativeHeight="0" behindDoc="0" locked="0" layoutInCell="1" hidden="0" allowOverlap="1" wp14:anchorId="24B89C77" wp14:editId="7777777">
          <wp:simplePos x="0" y="0"/>
          <wp:positionH relativeFrom="column">
            <wp:posOffset>238694</wp:posOffset>
          </wp:positionH>
          <wp:positionV relativeFrom="paragraph">
            <wp:posOffset>-213804</wp:posOffset>
          </wp:positionV>
          <wp:extent cx="1019175" cy="647638"/>
          <wp:effectExtent l="0" t="0" r="0" b="0"/>
          <wp:wrapNone/>
          <wp:docPr id="66" name="image4.jpg" descr="Logotipo, Ícone&#10;&#10;Descrição gerada automaticamente"/>
          <a:graphic>
            <a:graphicData uri="http://schemas.openxmlformats.org/drawingml/2006/picture">
              <pic:pic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 l="0" t="0" r="0" b="0"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rcH1yHB/fXq6Oq" id="eKoHeGmy"/>
  </int:Manifest>
  <int:Observations>
    <int:Content id="eKoHeGmy">
      <int:Rejection type="LegacyProofing"/>
    </int:Content>
  </int:Observations>
</int:Intelligence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hint="default" w:ascii="" w:hAnsi="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"/>
      <w:lvlJc w:val="left"/>
      <w:pPr>
        <w:ind w:left="630" w:hanging="630"/>
      </w:pPr>
      <w:rPr/>
    </w:lvl>
    <w:lvl w:ilvl="1">
      <w:start w:val="1"/>
      <w:numFmt w:val="decimal"/>
      <w:lvlText w:val="%1.%2"/>
      <w:lvlJc w:val="left"/>
      <w:pPr>
        <w:ind w:left="630" w:hanging="63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1080" w:hanging="108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ind w:left="2160" w:hanging="216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 w14 w15">
  <w:trackRevisions w:val="false"/>
  <w:defaultTabStop w:val="720"/>
  <w:compat>
    <w:compatSetting w:val="15" w:name="compatibilityMode" w:uri="http://schemas.microsoft.com/office/word"/>
  </w:compat>
  <w:rsids>
    <w:rsidRoot w:val="5FE8FB76"/>
    <w:rsid w:val="0EB72E35"/>
    <w:rsid w:val="1BEED773"/>
    <w:rsid w:val="25634C21"/>
    <w:rsid w:val="290FEF70"/>
    <w:rsid w:val="2D258332"/>
    <w:rsid w:val="2D62E706"/>
    <w:rsid w:val="33E37232"/>
    <w:rsid w:val="3A048343"/>
    <w:rsid w:val="45580AC5"/>
    <w:rsid w:val="45C34B38"/>
    <w:rsid w:val="50FA83A7"/>
    <w:rsid w:val="5FE8FB76"/>
    <w:rsid w:val="6430BDF7"/>
    <w:rsid w:val="64B2E4D7"/>
    <w:rsid w:val="6671AA07"/>
    <w:rsid w:val="6829C5CE"/>
    <w:rsid w:val="6B53E8D0"/>
    <w:rsid w:val="7277A853"/>
    <w:rsid w:val="75797BF0"/>
    <w:rsid w:val="7A3E31D5"/>
    <w:rsid w:val="7F98B33E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7E39FC0C"/>
  <w15:docId w15:val="{54319378-19C6-4A07-B2EF-8DF89CEC99DC}"/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uiPriority w:val="9"/>
    <w:name w:val="heading 1"/>
    <w:basedOn w:val="Normal"/>
    <w:next w:val="Normal"/>
    <w:qFormat/>
    <w:rsid w:val="7277A853"/>
    <w:rPr>
      <w:color w:val="2A30B0"/>
      <w:sz w:val="40"/>
      <w:szCs w:val="40"/>
    </w:rPr>
    <w:pPr>
      <w:keepNext w:val="1"/>
      <w:spacing w:before="240" w:after="0" w:lineRule="auto"/>
    </w:pPr>
  </w:style>
  <w:style w:type="paragraph" w:styleId="Heading2">
    <w:uiPriority w:val="9"/>
    <w:name w:val="heading 2"/>
    <w:basedOn w:val="Normal"/>
    <w:next w:val="Normal"/>
    <w:unhideWhenUsed/>
    <w:qFormat/>
    <w:rsid w:val="7277A853"/>
    <w:rPr>
      <w:sz w:val="28"/>
      <w:szCs w:val="28"/>
    </w:rPr>
    <w:pPr>
      <w:keepNext w:val="1"/>
      <w:spacing w:before="40" w:after="0" w:line="240" w:lineRule="auto"/>
    </w:pPr>
  </w:style>
  <w:style w:type="paragraph" w:styleId="Heading3">
    <w:uiPriority w:val="9"/>
    <w:name w:val="heading 3"/>
    <w:basedOn w:val="Normal"/>
    <w:next w:val="Normal"/>
    <w:unhideWhenUsed/>
    <w:qFormat/>
    <w:rsid w:val="7277A853"/>
    <w:rPr>
      <w:color w:val="2A30B0"/>
      <w:sz w:val="24"/>
      <w:szCs w:val="24"/>
    </w:rPr>
    <w:pPr>
      <w:keepNext w:val="1"/>
      <w:spacing w:before="40" w:after="0" w:line="240" w:lineRule="auto"/>
    </w:pPr>
  </w:style>
  <w:style w:type="paragraph" w:styleId="Heading4">
    <w:uiPriority w:val="9"/>
    <w:name w:val="heading 4"/>
    <w:basedOn w:val="Normal"/>
    <w:next w:val="Normal"/>
    <w:unhideWhenUsed/>
    <w:qFormat/>
    <w:rsid w:val="7277A853"/>
    <w:rPr>
      <w:color w:val="2A30B0"/>
      <w:sz w:val="24"/>
      <w:szCs w:val="24"/>
    </w:rPr>
    <w:pPr>
      <w:keepNext w:val="1"/>
      <w:spacing w:before="240" w:after="40" w:line="240" w:lineRule="auto"/>
      <w:ind w:left="720" w:hanging="360"/>
    </w:pPr>
  </w:style>
  <w:style w:type="paragraph" w:styleId="Heading5">
    <w:uiPriority w:val="9"/>
    <w:name w:val="heading 5"/>
    <w:basedOn w:val="Normal"/>
    <w:next w:val="Normal"/>
    <w:unhideWhenUsed/>
    <w:qFormat/>
    <w:rsid w:val="7277A853"/>
    <w:rPr>
      <w:rFonts w:ascii="Times New Roman" w:hAnsi="Times New Roman" w:eastAsia="Times New Roman" w:cs="Times New Roman"/>
      <w:b w:val="1"/>
      <w:bCs w:val="1"/>
    </w:rPr>
    <w:pPr>
      <w:keepNext w:val="1"/>
      <w:spacing w:before="220" w:after="40" w:line="240" w:lineRule="auto"/>
    </w:pPr>
  </w:style>
  <w:style w:type="paragraph" w:styleId="Heading6">
    <w:uiPriority w:val="9"/>
    <w:name w:val="heading 6"/>
    <w:basedOn w:val="Normal"/>
    <w:next w:val="Normal"/>
    <w:unhideWhenUsed/>
    <w:qFormat/>
    <w:rsid w:val="7277A853"/>
    <w:rPr>
      <w:rFonts w:ascii="Times New Roman" w:hAnsi="Times New Roman" w:eastAsia="Times New Roman" w:cs="Times New Roman"/>
      <w:b w:val="1"/>
      <w:bCs w:val="1"/>
      <w:sz w:val="20"/>
      <w:szCs w:val="20"/>
    </w:rPr>
    <w:pPr>
      <w:keepNext w:val="1"/>
      <w:spacing w:before="200" w:after="40" w:line="240" w:lineRule="auto"/>
    </w:pPr>
  </w:style>
  <w:style w:type="paragraph" w:styleId="Title">
    <w:uiPriority w:val="10"/>
    <w:name w:val="Title"/>
    <w:basedOn w:val="Normal"/>
    <w:next w:val="Normal"/>
    <w:qFormat/>
    <w:rsid w:val="7277A853"/>
    <w:rPr>
      <w:rFonts w:ascii="Arial" w:hAnsi="Arial" w:eastAsia="Arial" w:cs="Arial"/>
    </w:rPr>
    <w:pPr>
      <w:spacing w:after="0" w:line="240" w:lineRule="auto"/>
    </w:pPr>
  </w:style>
  <w:style w:type="paragraph" w:styleId="Normal" w:default="1">
    <w:uiPriority w:val="0"/>
    <w:name w:val="Normal0"/>
    <w:qFormat/>
    <w:rsid w:val="7277A853"/>
    <w:rPr>
      <w:rFonts w:asciiTheme="minorAscii" w:hAnsiTheme="minorAscii"/>
      <w:noProof w:val="0"/>
    </w:rPr>
    <w:pPr>
      <w:spacing w:line="320" w:lineRule="atLeast"/>
    </w:pPr>
  </w:style>
  <w:style w:type="paragraph" w:styleId="Ttulo1">
    <w:uiPriority w:val="9"/>
    <w:name w:val="heading 10"/>
    <w:basedOn w:val="Normal"/>
    <w:next w:val="Normal"/>
    <w:link w:val="Ttulo1Char"/>
    <w:qFormat/>
    <w:rsid w:val="7277A853"/>
    <w:rPr>
      <w:rFonts w:eastAsia="Arial" w:cs="Arial" w:asciiTheme="majorAscii" w:hAnsiTheme="majorAscii"/>
      <w:color w:val="2A30B0"/>
      <w:sz w:val="40"/>
      <w:szCs w:val="40"/>
    </w:rPr>
    <w:pPr>
      <w:keepNext w:val="1"/>
      <w:spacing w:before="240" w:after="0"/>
      <w:outlineLvl w:val="0"/>
    </w:pPr>
  </w:style>
  <w:style w:type="paragraph" w:styleId="Ttulo2">
    <w:uiPriority w:val="9"/>
    <w:name w:val="heading 20"/>
    <w:basedOn w:val="Normal"/>
    <w:next w:val="Normal"/>
    <w:unhideWhenUsed/>
    <w:link w:val="Ttulo2Char"/>
    <w:qFormat/>
    <w:rsid w:val="7277A853"/>
    <w:rPr>
      <w:rFonts w:eastAsia="Calibri" w:cs="Calibri"/>
      <w:sz w:val="28"/>
      <w:szCs w:val="28"/>
    </w:rPr>
    <w:pPr>
      <w:keepNext w:val="1"/>
      <w:spacing w:before="40" w:after="0" w:line="240" w:lineRule="auto"/>
      <w:outlineLvl w:val="1"/>
    </w:pPr>
  </w:style>
  <w:style w:type="paragraph" w:styleId="Ttulo3">
    <w:uiPriority w:val="9"/>
    <w:name w:val="heading 30"/>
    <w:basedOn w:val="Normal"/>
    <w:next w:val="Normal"/>
    <w:unhideWhenUsed/>
    <w:link w:val="Ttulo3Char"/>
    <w:qFormat/>
    <w:rsid w:val="7277A853"/>
    <w:rPr>
      <w:rFonts w:eastAsia="Calibri" w:cs="Calibri"/>
      <w:color w:val="2A30B0"/>
      <w:sz w:val="24"/>
      <w:szCs w:val="24"/>
    </w:rPr>
    <w:pPr>
      <w:keepNext w:val="1"/>
      <w:spacing w:before="40" w:after="0" w:line="240" w:lineRule="auto"/>
      <w:outlineLvl w:val="2"/>
    </w:pPr>
  </w:style>
  <w:style w:type="paragraph" w:styleId="Ttulo4">
    <w:uiPriority w:val="9"/>
    <w:name w:val="heading 40"/>
    <w:basedOn w:val="Normal"/>
    <w:next w:val="Normal"/>
    <w:unhideWhenUsed/>
    <w:link w:val="Ttulo4Char"/>
    <w:qFormat/>
    <w:rsid w:val="7277A853"/>
    <w:rPr>
      <w:rFonts w:eastAsia="Times New Roman" w:cs="Times New Roman"/>
      <w:color w:val="2A30B0"/>
      <w:sz w:val="24"/>
      <w:szCs w:val="24"/>
    </w:rPr>
    <w:pPr>
      <w:keepNext w:val="1"/>
      <w:spacing w:before="240" w:after="40" w:line="240" w:lineRule="auto"/>
      <w:outlineLvl w:val="3"/>
    </w:pPr>
  </w:style>
  <w:style w:type="paragraph" w:styleId="Ttulo5">
    <w:uiPriority w:val="9"/>
    <w:name w:val="heading 50"/>
    <w:basedOn w:val="Normal"/>
    <w:next w:val="Normal"/>
    <w:unhideWhenUsed/>
    <w:link w:val="Ttulo5Char"/>
    <w:qFormat/>
    <w:rsid w:val="7277A853"/>
    <w:rPr>
      <w:rFonts w:ascii="Times New Roman" w:hAnsi="Times New Roman" w:eastAsia="Times New Roman" w:cs="Times New Roman"/>
      <w:b w:val="1"/>
      <w:bCs w:val="1"/>
    </w:rPr>
    <w:pPr>
      <w:keepNext w:val="1"/>
      <w:spacing w:before="220" w:after="40" w:line="240" w:lineRule="auto"/>
      <w:outlineLvl w:val="4"/>
    </w:pPr>
  </w:style>
  <w:style w:type="paragraph" w:styleId="Ttulo6">
    <w:uiPriority w:val="9"/>
    <w:name w:val="heading 60"/>
    <w:basedOn w:val="Normal"/>
    <w:next w:val="Normal"/>
    <w:semiHidden/>
    <w:unhideWhenUsed/>
    <w:link w:val="Ttulo6Char"/>
    <w:qFormat/>
    <w:rsid w:val="7277A853"/>
    <w:rPr>
      <w:rFonts w:ascii="Times New Roman" w:hAnsi="Times New Roman" w:eastAsia="Times New Roman" w:cs="Times New Roman"/>
      <w:b w:val="1"/>
      <w:bCs w:val="1"/>
      <w:sz w:val="20"/>
      <w:szCs w:val="20"/>
    </w:rPr>
    <w:pPr>
      <w:keepNext w:val="1"/>
      <w:spacing w:before="200" w:after="40" w:line="240" w:lineRule="auto"/>
      <w:outlineLvl w:val="5"/>
    </w:p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0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Ttulo">
    <w:uiPriority w:val="10"/>
    <w:name w:val="Title0"/>
    <w:basedOn w:val="Normal"/>
    <w:next w:val="Normal"/>
    <w:link w:val="TtuloChar"/>
    <w:qFormat/>
    <w:rsid w:val="7277A853"/>
    <w:rPr>
      <w:rFonts w:ascii="Arial" w:hAnsi="Arial" w:eastAsia="Arial" w:cs="Arial"/>
    </w:rPr>
    <w:pPr>
      <w:spacing w:after="0" w:line="240" w:lineRule="auto"/>
    </w:p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Ttulo1Char" w:customStyle="true">
    <w:uiPriority w:val="9"/>
    <w:name w:val="Título 1 Char"/>
    <w:basedOn w:val="Fontepargpadro"/>
    <w:link w:val="Ttulo1"/>
    <w:rsid w:val="7277A853"/>
    <w:rPr>
      <w:rFonts w:ascii="Trebuchet MS" w:hAnsi="Trebuchet MS" w:eastAsia="Arial" w:cs="Arial" w:asciiTheme="majorAscii" w:hAnsiTheme="majorAscii"/>
      <w:noProof w:val="0"/>
      <w:color w:val="2A30B0"/>
      <w:sz w:val="40"/>
      <w:szCs w:val="40"/>
      <w:lang w:val="pt-BR"/>
    </w:rPr>
  </w:style>
  <w:style w:type="paragraph" w:styleId="Cabealho">
    <w:uiPriority w:val="99"/>
    <w:name w:val="header"/>
    <w:basedOn w:val="Normal"/>
    <w:unhideWhenUsed/>
    <w:link w:val="CabealhoChar"/>
    <w:rsid w:val="7277A853"/>
    <w:pPr>
      <w:tabs>
        <w:tab w:val="center" w:leader="none" w:pos="4252"/>
        <w:tab w:val="right" w:leader="none" w:pos="8504"/>
      </w:tabs>
      <w:spacing w:after="0" w:line="240" w:lineRule="auto"/>
    </w:pPr>
  </w:style>
  <w:style w:type="character" w:styleId="CabealhoChar" w:customStyle="true">
    <w:uiPriority w:val="99"/>
    <w:name w:val="Cabeçalho Char"/>
    <w:basedOn w:val="Fontepargpadro"/>
    <w:link w:val="Cabealho"/>
    <w:rsid w:val="7277A853"/>
    <w:rPr>
      <w:noProof w:val="0"/>
      <w:lang w:val="pt-BR"/>
    </w:rPr>
  </w:style>
  <w:style w:type="paragraph" w:styleId="Rodap">
    <w:uiPriority w:val="99"/>
    <w:name w:val="footer"/>
    <w:basedOn w:val="Normal"/>
    <w:unhideWhenUsed/>
    <w:link w:val="RodapChar"/>
    <w:rsid w:val="7277A853"/>
    <w:pPr>
      <w:tabs>
        <w:tab w:val="center" w:leader="none" w:pos="4252"/>
        <w:tab w:val="right" w:leader="none" w:pos="8504"/>
      </w:tabs>
      <w:spacing w:after="0" w:line="240" w:lineRule="auto"/>
    </w:pPr>
  </w:style>
  <w:style w:type="character" w:styleId="RodapChar" w:customStyle="true">
    <w:uiPriority w:val="99"/>
    <w:name w:val="Rodapé Char"/>
    <w:basedOn w:val="Fontepargpadro"/>
    <w:link w:val="Rodap"/>
    <w:rsid w:val="7277A853"/>
    <w:rPr>
      <w:noProof w:val="0"/>
      <w:lang w:val="pt-BR"/>
    </w:rPr>
  </w:style>
  <w:style w:type="character" w:styleId="Hyperlink">
    <w:name w:val="Hyperlink"/>
    <w:basedOn w:val="Fontepargpadro"/>
    <w:uiPriority w:val="99"/>
    <w:unhideWhenUsed w:val="1"/>
    <w:rsid w:val="00406D27"/>
    <w:rPr>
      <w:color w:val="00bdb3" w:themeColor="accent1"/>
      <w:u w:val="single"/>
    </w:rPr>
  </w:style>
  <w:style w:type="character" w:styleId="MenoPendente1" w:customStyle="1">
    <w:name w:val="Menção Pendente1"/>
    <w:basedOn w:val="Fontepargpadro"/>
    <w:uiPriority w:val="99"/>
    <w:semiHidden w:val="1"/>
    <w:unhideWhenUsed w:val="1"/>
    <w:rsid w:val="00655EEE"/>
    <w:rPr>
      <w:color w:val="605e5c"/>
      <w:shd w:val="clear" w:color="auto" w:fill="e1dfdd"/>
    </w:rPr>
  </w:style>
  <w:style w:type="paragraph" w:styleId="Textodebalo">
    <w:uiPriority w:val="99"/>
    <w:name w:val="Balloon Text"/>
    <w:basedOn w:val="Normal"/>
    <w:semiHidden/>
    <w:unhideWhenUsed/>
    <w:link w:val="TextodebaloChar"/>
    <w:rsid w:val="7277A853"/>
    <w:rPr>
      <w:rFonts w:ascii="Segoe UI" w:hAnsi="Segoe UI" w:cs="Segoe UI"/>
      <w:sz w:val="18"/>
      <w:szCs w:val="18"/>
    </w:rPr>
    <w:pPr>
      <w:spacing w:after="0" w:line="240" w:lineRule="auto"/>
    </w:pPr>
  </w:style>
  <w:style w:type="character" w:styleId="TextodebaloChar" w:customStyle="true">
    <w:uiPriority w:val="99"/>
    <w:name w:val="Texto de balão Char"/>
    <w:basedOn w:val="Fontepargpadro"/>
    <w:semiHidden/>
    <w:link w:val="Textodebalo"/>
    <w:rsid w:val="7277A853"/>
    <w:rPr>
      <w:rFonts w:ascii="Segoe UI" w:hAnsi="Segoe UI" w:eastAsia="Trebuchet MS" w:cs="Segoe UI"/>
      <w:noProof w:val="0"/>
      <w:sz w:val="18"/>
      <w:szCs w:val="18"/>
      <w:lang w:val="pt-BR"/>
    </w:rPr>
  </w:style>
  <w:style w:type="character" w:styleId="Ttulo2Char" w:customStyle="true">
    <w:uiPriority w:val="9"/>
    <w:name w:val="Título 2 Char"/>
    <w:basedOn w:val="Fontepargpadro"/>
    <w:link w:val="Ttulo2"/>
    <w:rsid w:val="7277A853"/>
    <w:rPr>
      <w:rFonts w:ascii="Trebuchet MS" w:hAnsi="Trebuchet MS" w:eastAsia="Calibri" w:cs="Calibri" w:asciiTheme="minorAscii" w:hAnsiTheme="minorAscii"/>
      <w:noProof w:val="0"/>
      <w:color w:val="353F40" w:themeColor="text1" w:themeTint="FF" w:themeShade="FF"/>
      <w:sz w:val="28"/>
      <w:szCs w:val="28"/>
      <w:lang w:val="pt-BR"/>
    </w:rPr>
  </w:style>
  <w:style w:type="character" w:styleId="Ttulo3Char" w:customStyle="true">
    <w:uiPriority w:val="9"/>
    <w:name w:val="Título 3 Char"/>
    <w:basedOn w:val="Fontepargpadro"/>
    <w:link w:val="Ttulo3"/>
    <w:rsid w:val="7277A853"/>
    <w:rPr>
      <w:rFonts w:ascii="Trebuchet MS" w:hAnsi="Trebuchet MS" w:eastAsia="Calibri" w:cs="Calibri" w:asciiTheme="minorAscii" w:hAnsiTheme="minorAscii"/>
      <w:noProof w:val="0"/>
      <w:color w:val="2A30B0"/>
      <w:sz w:val="24"/>
      <w:szCs w:val="24"/>
      <w:lang w:val="pt-BR"/>
    </w:rPr>
  </w:style>
  <w:style w:type="character" w:styleId="Ttulo4Char" w:customStyle="true">
    <w:uiPriority w:val="9"/>
    <w:name w:val="Título 4 Char"/>
    <w:basedOn w:val="Fontepargpadro"/>
    <w:link w:val="Ttulo4"/>
    <w:rsid w:val="7277A853"/>
    <w:rPr>
      <w:rFonts w:ascii="Trebuchet MS" w:hAnsi="Trebuchet MS" w:eastAsia="Times New Roman" w:cs="Times New Roman" w:asciiTheme="minorAscii" w:hAnsiTheme="minorAscii"/>
      <w:noProof w:val="0"/>
      <w:color w:val="2A30B0"/>
      <w:sz w:val="24"/>
      <w:szCs w:val="24"/>
      <w:lang w:val="pt-BR"/>
    </w:rPr>
  </w:style>
  <w:style w:type="character" w:styleId="Ttulo5Char" w:customStyle="true">
    <w:uiPriority w:val="9"/>
    <w:name w:val="Título 5 Char"/>
    <w:basedOn w:val="Fontepargpadro"/>
    <w:link w:val="Ttulo5"/>
    <w:rsid w:val="7277A853"/>
    <w:rPr>
      <w:rFonts w:ascii="Times New Roman" w:hAnsi="Times New Roman" w:eastAsia="Times New Roman" w:cs="Times New Roman"/>
      <w:b w:val="1"/>
      <w:bCs w:val="1"/>
      <w:noProof w:val="0"/>
      <w:sz w:val="22"/>
      <w:szCs w:val="22"/>
      <w:lang w:val="pt-BR" w:eastAsia="pt-BR"/>
    </w:rPr>
  </w:style>
  <w:style w:type="character" w:styleId="Ttulo6Char" w:customStyle="true">
    <w:uiPriority w:val="9"/>
    <w:name w:val="Título 6 Char"/>
    <w:basedOn w:val="Fontepargpadro"/>
    <w:semiHidden/>
    <w:link w:val="Ttulo6"/>
    <w:rsid w:val="7277A853"/>
    <w:rPr>
      <w:rFonts w:ascii="Times New Roman" w:hAnsi="Times New Roman" w:eastAsia="Times New Roman" w:cs="Times New Roman"/>
      <w:b w:val="1"/>
      <w:bCs w:val="1"/>
      <w:noProof w:val="0"/>
      <w:sz w:val="20"/>
      <w:szCs w:val="20"/>
      <w:lang w:val="pt-BR" w:eastAsia="pt-BR"/>
    </w:rPr>
  </w:style>
  <w:style w:type="table" w:styleId="TableNormal1" w:customStyle="1">
    <w:name w:val="Table Normal0"/>
    <w:rsid w:val="00E30109"/>
    <w:pPr>
      <w:spacing w:after="0" w:line="240" w:lineRule="auto"/>
    </w:pPr>
    <w:rPr>
      <w:rFonts w:ascii="Times New Roman" w:hAnsi="Times New Roman" w:eastAsia="Times New Roman" w:cs="Times New Roman"/>
    </w:rPr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TtuloChar" w:customStyle="true">
    <w:uiPriority w:val="10"/>
    <w:name w:val="Título Char"/>
    <w:basedOn w:val="Fontepargpadro"/>
    <w:link w:val="Ttulo"/>
    <w:rsid w:val="7277A853"/>
    <w:rPr>
      <w:rFonts w:ascii="Arial" w:hAnsi="Arial" w:eastAsia="Arial" w:cs="Arial"/>
      <w:noProof w:val="0"/>
      <w:lang w:val="pt-BR" w:eastAsia="pt-BR"/>
    </w:rPr>
  </w:style>
  <w:style w:type="paragraph" w:styleId="Subttulo">
    <w:uiPriority w:val="1"/>
    <w:name w:val="Subtitle"/>
    <w:basedOn w:val="Normal"/>
    <w:next w:val="Normal"/>
    <w:link w:val="SubttuloChar"/>
    <w:rsid w:val="7277A853"/>
    <w:rPr>
      <w:color w:val="00BDB3" w:themeColor="accent1" w:themeTint="FF" w:themeShade="FF"/>
      <w:sz w:val="48"/>
      <w:szCs w:val="48"/>
    </w:rPr>
    <w:pPr>
      <w:keepNext w:val="1"/>
      <w:spacing w:before="360" w:after="80" w:line="240" w:lineRule="auto"/>
    </w:pPr>
  </w:style>
  <w:style w:type="character" w:styleId="SubttuloChar" w:customStyle="true">
    <w:uiPriority w:val="11"/>
    <w:name w:val="Subtítulo Char"/>
    <w:basedOn w:val="Fontepargpadro"/>
    <w:link w:val="Subttulo"/>
    <w:rsid w:val="7277A853"/>
    <w:rPr>
      <w:rFonts w:ascii="Trebuchet MS" w:hAnsi="Trebuchet MS" w:eastAsia="Georgia" w:cs="Georgia"/>
      <w:noProof w:val="0"/>
      <w:color w:val="00BDB3" w:themeColor="accent1" w:themeTint="FF" w:themeShade="FF"/>
      <w:sz w:val="48"/>
      <w:szCs w:val="48"/>
      <w:lang w:val="pt-BR" w:eastAsia="pt-BR"/>
    </w:rPr>
  </w:style>
  <w:style w:type="paragraph" w:styleId="Textodecomentrio">
    <w:uiPriority w:val="99"/>
    <w:name w:val="annotation text"/>
    <w:basedOn w:val="Normal"/>
    <w:semiHidden/>
    <w:unhideWhenUsed/>
    <w:link w:val="TextodecomentrioChar"/>
    <w:rsid w:val="7277A853"/>
    <w:rPr>
      <w:rFonts w:ascii="Times New Roman" w:hAnsi="Times New Roman" w:eastAsia="Times New Roman" w:cs="Times New Roman"/>
      <w:sz w:val="20"/>
      <w:szCs w:val="20"/>
    </w:rPr>
    <w:pPr>
      <w:spacing w:after="0" w:line="240" w:lineRule="auto"/>
    </w:pPr>
  </w:style>
  <w:style w:type="character" w:styleId="TextodecomentrioChar" w:customStyle="true">
    <w:uiPriority w:val="99"/>
    <w:name w:val="Texto de comentário Char"/>
    <w:basedOn w:val="Fontepargpadro"/>
    <w:semiHidden/>
    <w:link w:val="Textodecomentrio"/>
    <w:rsid w:val="7277A853"/>
    <w:rPr>
      <w:rFonts w:ascii="Times New Roman" w:hAnsi="Times New Roman" w:eastAsia="Times New Roman" w:cs="Times New Roman"/>
      <w:noProof w:val="0"/>
      <w:sz w:val="20"/>
      <w:szCs w:val="20"/>
      <w:lang w:val="pt-BR" w:eastAsia="pt-BR"/>
    </w:rPr>
  </w:style>
  <w:style w:type="character" w:styleId="Refdecomentrio">
    <w:name w:val="annotation reference"/>
    <w:basedOn w:val="Fontepargpadro"/>
    <w:uiPriority w:val="99"/>
    <w:semiHidden w:val="1"/>
    <w:unhideWhenUsed w:val="1"/>
    <w:rsid w:val="00E30109"/>
    <w:rPr>
      <w:sz w:val="16"/>
      <w:szCs w:val="16"/>
    </w:rPr>
  </w:style>
  <w:style w:type="paragraph" w:styleId="Sumrio1">
    <w:uiPriority w:val="39"/>
    <w:name w:val="toc 1"/>
    <w:basedOn w:val="Normal"/>
    <w:next w:val="Normal"/>
    <w:unhideWhenUsed/>
    <w:rsid w:val="7277A853"/>
    <w:rPr>
      <w:color w:val="1A1F20" w:themeColor="text1" w:themeTint="FF" w:themeShade="80"/>
    </w:rPr>
    <w:pPr>
      <w:spacing w:after="100" w:line="240" w:lineRule="auto"/>
    </w:pPr>
  </w:style>
  <w:style w:type="paragraph" w:styleId="CabealhodoSumrio">
    <w:uiPriority w:val="39"/>
    <w:name w:val="TOC Heading"/>
    <w:basedOn w:val="Ttulo1"/>
    <w:next w:val="Normal"/>
    <w:unhideWhenUsed/>
    <w:qFormat/>
    <w:rsid w:val="7277A853"/>
    <w:rPr>
      <w:b w:val="1"/>
      <w:bCs w:val="1"/>
      <w:color w:val="00BDB3" w:themeColor="accent1" w:themeTint="FF" w:themeShade="FF"/>
    </w:rPr>
  </w:style>
  <w:style w:type="paragraph" w:styleId="Sumrio2">
    <w:uiPriority w:val="39"/>
    <w:name w:val="toc 2"/>
    <w:basedOn w:val="Normal"/>
    <w:next w:val="Normal"/>
    <w:unhideWhenUsed/>
    <w:rsid w:val="7277A853"/>
    <w:rPr>
      <w:rFonts w:eastAsia="" w:cs="Times New Roman" w:eastAsiaTheme="minorEastAsia"/>
      <w:color w:val="272E2F" w:themeColor="text1" w:themeTint="FF" w:themeShade="BF"/>
      <w:sz w:val="20"/>
      <w:szCs w:val="20"/>
    </w:rPr>
    <w:pPr>
      <w:spacing w:after="100" w:line="240" w:lineRule="auto"/>
      <w:ind w:left="221"/>
    </w:pPr>
  </w:style>
  <w:style w:type="paragraph" w:styleId="Sumrio3">
    <w:uiPriority w:val="39"/>
    <w:name w:val="toc 3"/>
    <w:basedOn w:val="Normal"/>
    <w:next w:val="Normal"/>
    <w:unhideWhenUsed/>
    <w:rsid w:val="7277A853"/>
    <w:rPr>
      <w:rFonts w:eastAsia="" w:cs="Times New Roman" w:eastAsiaTheme="minorEastAsia"/>
      <w:color w:val="7D9294" w:themeColor="text1" w:themeTint="99" w:themeShade="FF"/>
      <w:sz w:val="18"/>
      <w:szCs w:val="18"/>
    </w:rPr>
    <w:pPr>
      <w:spacing w:after="100" w:line="240" w:lineRule="auto"/>
      <w:ind w:left="442"/>
    </w:pPr>
  </w:style>
  <w:style w:type="paragraph" w:styleId="PargrafodaLista">
    <w:uiPriority w:val="34"/>
    <w:name w:val="List Paragraph"/>
    <w:basedOn w:val="Normal"/>
    <w:qFormat/>
    <w:rsid w:val="7277A853"/>
    <w:pPr>
      <w:spacing/>
      <w:ind w:left="720"/>
      <w:contextualSpacing/>
    </w:pPr>
  </w:style>
  <w:style w:type="table" w:styleId="a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0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paragraph" w:styleId="Sumrio4">
    <w:uiPriority w:val="39"/>
    <w:name w:val="toc 4"/>
    <w:basedOn w:val="Normal"/>
    <w:next w:val="Normal"/>
    <w:unhideWhenUsed/>
    <w:rsid w:val="7277A853"/>
    <w:pPr>
      <w:spacing w:after="100"/>
      <w:ind w:left="660"/>
    </w:pPr>
  </w:style>
  <w:style w:type="paragraph" w:styleId="NormalWeb">
    <w:uiPriority w:val="99"/>
    <w:name w:val="Normal (Web)"/>
    <w:basedOn w:val="Normal"/>
    <w:semiHidden/>
    <w:unhideWhenUsed/>
    <w:rsid w:val="7277A853"/>
    <w:rPr>
      <w:rFonts w:ascii="Times New Roman" w:hAnsi="Times New Roman" w:eastAsia="Times New Roman" w:cs="Times New Roman"/>
      <w:color w:val="auto"/>
      <w:sz w:val="24"/>
      <w:szCs w:val="24"/>
    </w:rPr>
    <w:pPr>
      <w:spacing w:beforeAutospacing="on" w:afterAutospacing="on" w:line="240" w:lineRule="auto"/>
    </w:pPr>
  </w:style>
  <w:style w:type="paragraph" w:styleId="Assuntodocomentrio">
    <w:uiPriority w:val="99"/>
    <w:name w:val="annotation subject"/>
    <w:basedOn w:val="Textodecomentrio"/>
    <w:next w:val="Textodecomentrio"/>
    <w:semiHidden/>
    <w:unhideWhenUsed/>
    <w:link w:val="AssuntodocomentrioChar"/>
    <w:rsid w:val="7277A853"/>
    <w:rPr>
      <w:rFonts w:ascii="Franklin Gothic Book" w:hAnsi="Franklin Gothic Book" w:eastAsia="Libre Franklin" w:cs="Libre Franklin"/>
      <w:b w:val="1"/>
      <w:bCs w:val="1"/>
    </w:rPr>
    <w:pPr>
      <w:spacing w:after="160"/>
    </w:pPr>
  </w:style>
  <w:style w:type="character" w:styleId="AssuntodocomentrioChar" w:customStyle="true">
    <w:uiPriority w:val="99"/>
    <w:name w:val="Assunto do comentário Char"/>
    <w:basedOn w:val="TextodecomentrioChar"/>
    <w:semiHidden/>
    <w:link w:val="Assuntodocomentrio"/>
    <w:rsid w:val="7277A853"/>
    <w:rPr>
      <w:rFonts w:ascii="Franklin Gothic Book" w:hAnsi="Franklin Gothic Book"/>
      <w:b w:val="1"/>
      <w:bCs w:val="1"/>
      <w:color w:val="353F40" w:themeColor="text1" w:themeTint="FF" w:themeShade="FF"/>
    </w:rPr>
  </w:style>
  <w:style w:type="paragraph" w:styleId="Subtitle">
    <w:uiPriority w:val="11"/>
    <w:name w:val="Subtitle0"/>
    <w:basedOn w:val="Normal"/>
    <w:next w:val="Normal"/>
    <w:qFormat/>
    <w:rsid w:val="7277A853"/>
    <w:rPr>
      <w:color w:val="00BDB3" w:themeColor="accent1" w:themeTint="FF" w:themeShade="FF"/>
      <w:sz w:val="48"/>
      <w:szCs w:val="48"/>
    </w:rPr>
    <w:pPr>
      <w:keepNext w:val="1"/>
      <w:spacing w:before="360" w:after="80" w:line="240" w:lineRule="auto"/>
    </w:pPr>
  </w:style>
  <w:style xmlns:w="http://schemas.openxmlformats.org/wordprocessingml/2006/main" w:type="table" w:styleId="TableNormal" w:default="1">
    <w:name xmlns:w="http://schemas.openxmlformats.org/wordprocessingml/2006/main" w:val="Normal Table"/>
    <w:uiPriority xmlns:w="http://schemas.openxmlformats.org/wordprocessingml/2006/main" w:val="99"/>
    <w:semiHidden xmlns:w="http://schemas.openxmlformats.org/wordprocessingml/2006/main"/>
    <w:unhideWhenUsed xmlns:w="http://schemas.openxmlformats.org/wordprocessingml/2006/main"/>
    <w:qFormat xmlns:w="http://schemas.openxmlformats.org/wordprocessingml/2006/main"/>
    <w:tblPr xmlns:w="http://schemas.openxmlformats.org/wordprocessingml/2006/main"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7277A853"/>
    <w:rPr>
      <w:rFonts w:eastAsia="" w:cs="" w:asciiTheme="majorAscii" w:hAnsiTheme="majorAscii" w:eastAsiaTheme="majorEastAsia" w:cstheme="majorBidi"/>
      <w:i w:val="1"/>
      <w:iCs w:val="1"/>
      <w:color w:val="005E58"/>
    </w:rPr>
    <w:pPr>
      <w:keepNext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7277A853"/>
    <w:rPr>
      <w:rFonts w:eastAsia="" w:cs="" w:asciiTheme="majorAscii" w:hAnsiTheme="majorAscii" w:eastAsiaTheme="majorEastAsia" w:cstheme="majorBidi"/>
      <w:color w:val="505F60"/>
      <w:sz w:val="21"/>
      <w:szCs w:val="21"/>
    </w:rPr>
    <w:pPr>
      <w:keepNext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7277A853"/>
    <w:rPr>
      <w:rFonts w:eastAsia="" w:cs="" w:asciiTheme="majorAscii" w:hAnsiTheme="majorAscii" w:eastAsiaTheme="majorEastAsia" w:cstheme="majorBidi"/>
      <w:i w:val="1"/>
      <w:iCs w:val="1"/>
      <w:color w:val="505F60"/>
      <w:sz w:val="21"/>
      <w:szCs w:val="21"/>
    </w:rPr>
    <w:pPr>
      <w:keepNext w:val="1"/>
      <w:spacing w:before="40" w:after="0"/>
      <w:outlineLvl w:val="8"/>
    </w:pPr>
  </w:style>
  <w:style w:type="paragraph" w:styleId="Quote">
    <w:uiPriority w:val="29"/>
    <w:name w:val="Quote"/>
    <w:basedOn w:val="Normal"/>
    <w:next w:val="Normal"/>
    <w:link w:val="QuoteChar"/>
    <w:qFormat/>
    <w:rsid w:val="7277A853"/>
    <w:rPr>
      <w:i w:val="1"/>
      <w:iCs w:val="1"/>
      <w:color w:val="617375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7277A853"/>
    <w:rPr>
      <w:i w:val="1"/>
      <w:iCs w:val="1"/>
      <w:color w:val="00BDB3" w:themeColor="accent1" w:themeTint="FF" w:themeShade="FF"/>
    </w:rPr>
    <w:pPr>
      <w:spacing w:before="360" w:after="360"/>
      <w:ind w:left="864" w:right="864"/>
      <w:jc w:val="center"/>
    </w:pPr>
  </w:style>
  <w:style w:type="character" w:styleId="Heading7Char" w:customStyle="true">
    <w:uiPriority w:val="9"/>
    <w:name w:val="Heading 7 Char"/>
    <w:basedOn w:val="Fontepargpadro"/>
    <w:link w:val="Heading7"/>
    <w:rsid w:val="7277A853"/>
    <w:rPr>
      <w:rFonts w:ascii="Trebuchet MS" w:hAnsi="Trebuchet MS" w:eastAsia="" w:cs="" w:asciiTheme="majorAscii" w:hAnsiTheme="majorAscii" w:eastAsiaTheme="majorEastAsia" w:cstheme="majorBidi"/>
      <w:i w:val="1"/>
      <w:iCs w:val="1"/>
      <w:noProof w:val="0"/>
      <w:color w:val="005E58"/>
      <w:lang w:val="pt-BR"/>
    </w:rPr>
  </w:style>
  <w:style w:type="character" w:styleId="Heading8Char" w:customStyle="true">
    <w:uiPriority w:val="9"/>
    <w:name w:val="Heading 8 Char"/>
    <w:basedOn w:val="Fontepargpadro"/>
    <w:link w:val="Heading8"/>
    <w:rsid w:val="7277A853"/>
    <w:rPr>
      <w:rFonts w:ascii="Trebuchet MS" w:hAnsi="Trebuchet MS" w:eastAsia="" w:cs="" w:asciiTheme="majorAscii" w:hAnsiTheme="majorAscii" w:eastAsiaTheme="majorEastAsia" w:cstheme="majorBidi"/>
      <w:noProof w:val="0"/>
      <w:color w:val="505F60"/>
      <w:sz w:val="21"/>
      <w:szCs w:val="21"/>
      <w:lang w:val="pt-BR"/>
    </w:rPr>
  </w:style>
  <w:style w:type="character" w:styleId="Heading9Char" w:customStyle="true">
    <w:uiPriority w:val="9"/>
    <w:name w:val="Heading 9 Char"/>
    <w:basedOn w:val="Fontepargpadro"/>
    <w:link w:val="Heading9"/>
    <w:rsid w:val="7277A853"/>
    <w:rPr>
      <w:rFonts w:ascii="Trebuchet MS" w:hAnsi="Trebuchet MS" w:eastAsia="" w:cs="" w:asciiTheme="majorAscii" w:hAnsiTheme="majorAscii" w:eastAsiaTheme="majorEastAsia" w:cstheme="majorBidi"/>
      <w:i w:val="1"/>
      <w:iCs w:val="1"/>
      <w:noProof w:val="0"/>
      <w:color w:val="505F60"/>
      <w:sz w:val="21"/>
      <w:szCs w:val="21"/>
      <w:lang w:val="pt-BR"/>
    </w:rPr>
  </w:style>
  <w:style w:type="character" w:styleId="QuoteChar" w:customStyle="true">
    <w:uiPriority w:val="29"/>
    <w:name w:val="Quote Char"/>
    <w:basedOn w:val="Fontepargpadro"/>
    <w:link w:val="Quote"/>
    <w:rsid w:val="7277A853"/>
    <w:rPr>
      <w:i w:val="1"/>
      <w:iCs w:val="1"/>
      <w:noProof w:val="0"/>
      <w:color w:val="617375"/>
      <w:lang w:val="pt-BR"/>
    </w:rPr>
  </w:style>
  <w:style w:type="character" w:styleId="IntenseQuoteChar" w:customStyle="true">
    <w:uiPriority w:val="30"/>
    <w:name w:val="Intense Quote Char"/>
    <w:basedOn w:val="Fontepargpadro"/>
    <w:link w:val="IntenseQuote"/>
    <w:rsid w:val="7277A853"/>
    <w:rPr>
      <w:i w:val="1"/>
      <w:iCs w:val="1"/>
      <w:noProof w:val="0"/>
      <w:color w:val="00BDB3" w:themeColor="accent1" w:themeTint="FF" w:themeShade="FF"/>
      <w:lang w:val="pt-BR"/>
    </w:rPr>
  </w:style>
  <w:style w:type="paragraph" w:styleId="TOC5">
    <w:uiPriority w:val="39"/>
    <w:name w:val="toc 5"/>
    <w:basedOn w:val="Normal"/>
    <w:next w:val="Normal"/>
    <w:unhideWhenUsed/>
    <w:rsid w:val="7277A853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7277A853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7277A853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7277A853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7277A853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7277A853"/>
    <w:rPr>
      <w:sz w:val="20"/>
      <w:szCs w:val="20"/>
    </w:rPr>
    <w:pPr>
      <w:spacing w:after="0" w:line="240" w:lineRule="auto"/>
    </w:pPr>
  </w:style>
  <w:style w:type="character" w:styleId="EndnoteTextChar" w:customStyle="true">
    <w:uiPriority w:val="99"/>
    <w:name w:val="Endnote Text Char"/>
    <w:basedOn w:val="Fontepargpadro"/>
    <w:semiHidden/>
    <w:link w:val="EndnoteText"/>
    <w:rsid w:val="7277A853"/>
    <w:rPr>
      <w:noProof w:val="0"/>
      <w:sz w:val="20"/>
      <w:szCs w:val="20"/>
      <w:lang w:val="pt-BR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7277A853"/>
    <w:rPr>
      <w:sz w:val="20"/>
      <w:szCs w:val="20"/>
    </w:rPr>
    <w:pPr>
      <w:spacing w:after="0" w:line="240" w:lineRule="auto"/>
    </w:pPr>
  </w:style>
  <w:style w:type="character" w:styleId="FootnoteTextChar" w:customStyle="true">
    <w:uiPriority w:val="99"/>
    <w:name w:val="Footnote Text Char"/>
    <w:basedOn w:val="Fontepargpadro"/>
    <w:semiHidden/>
    <w:link w:val="FootnoteText"/>
    <w:rsid w:val="7277A853"/>
    <w:rPr>
      <w:noProof w:val="0"/>
      <w:sz w:val="20"/>
      <w:szCs w:val="20"/>
      <w:lang w:val="pt-BR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2.xml" Id="rId11" /><Relationship Type="http://schemas.openxmlformats.org/officeDocument/2006/relationships/footer" Target="footer3.xml" Id="rId10" /><Relationship Type="http://schemas.openxmlformats.org/officeDocument/2006/relationships/image" Target="media/image2.jpg" Id="rId13" /><Relationship Type="http://schemas.openxmlformats.org/officeDocument/2006/relationships/footer" Target="footer1.xml" Id="rId12" /><Relationship Type="http://schemas.openxmlformats.org/officeDocument/2006/relationships/theme" Target="theme/theme1.xml" Id="rId1" /><Relationship Type="http://schemas.openxmlformats.org/officeDocument/2006/relationships/settings" Target="settings.xml" Id="rId2" /><Relationship Type="http://schemas.openxmlformats.org/officeDocument/2006/relationships/fontTable" Target="fontTable.xml" Id="rId3" /><Relationship Type="http://schemas.openxmlformats.org/officeDocument/2006/relationships/numbering" Target="numbering.xml" Id="rId4" /><Relationship Type="http://schemas.openxmlformats.org/officeDocument/2006/relationships/header" Target="header2.xml" Id="rId9" /><Relationship Type="http://schemas.openxmlformats.org/officeDocument/2006/relationships/header" Target="header4.xml" Id="rId15" /><Relationship Type="http://schemas.openxmlformats.org/officeDocument/2006/relationships/image" Target="media/image4.jpg" Id="rId14" /><Relationship Type="http://schemas.openxmlformats.org/officeDocument/2006/relationships/header" Target="header5.xml" Id="rId17" /><Relationship Type="http://schemas.openxmlformats.org/officeDocument/2006/relationships/header" Target="header6.xml" Id="rId16" /><Relationship Type="http://schemas.openxmlformats.org/officeDocument/2006/relationships/styles" Target="styles.xml" Id="rId5" /><Relationship Type="http://schemas.openxmlformats.org/officeDocument/2006/relationships/customXml" Target="../customXML/item1.xml" Id="rId6" /><Relationship Type="http://schemas.openxmlformats.org/officeDocument/2006/relationships/footer" Target="footer4.xml" Id="rId18" /><Relationship Type="http://schemas.openxmlformats.org/officeDocument/2006/relationships/header" Target="header1.xml" Id="rId7" /><Relationship Type="http://schemas.openxmlformats.org/officeDocument/2006/relationships/header" Target="header3.xml" Id="rId8" /><Relationship Type="http://schemas.openxmlformats.org/officeDocument/2006/relationships/glossaryDocument" Target="glossary/document.xml" Id="R7dc5e84c6aa44973" /><Relationship Type="http://schemas.openxmlformats.org/officeDocument/2006/relationships/image" Target="/media/imagec.png" Id="R3f82c945e6df41b5" /><Relationship Type="http://schemas.openxmlformats.org/officeDocument/2006/relationships/image" Target="/media/image10.png" Id="R88de1727016b4438" /><Relationship Type="http://schemas.openxmlformats.org/officeDocument/2006/relationships/image" Target="/media/image11.png" Id="R872b7d5f58e041fc" /><Relationship Type="http://schemas.openxmlformats.org/officeDocument/2006/relationships/image" Target="/media/image13.png" Id="R6657036a2d0c4eb5" /><Relationship Type="http://schemas.openxmlformats.org/officeDocument/2006/relationships/image" Target="/media/image14.png" Id="R4b80e237b2744292" /><Relationship Type="http://schemas.openxmlformats.org/officeDocument/2006/relationships/image" Target="/media/image15.png" Id="R90d9327f6c1b4226" /><Relationship Type="http://schemas.openxmlformats.org/officeDocument/2006/relationships/image" Target="/media/image16.png" Id="Rf177dfbab44147db" /><Relationship Type="http://schemas.openxmlformats.org/officeDocument/2006/relationships/image" Target="/media/image17.png" Id="Rb09b18c54c0f4951" /><Relationship Type="http://schemas.openxmlformats.org/officeDocument/2006/relationships/image" Target="/media/image18.png" Id="R5ccffca58ea740e8" /><Relationship Type="http://schemas.openxmlformats.org/officeDocument/2006/relationships/image" Target="/media/image19.png" Id="Rccf81396140a492c" /><Relationship Type="http://schemas.microsoft.com/office/2019/09/relationships/intelligence" Target="intelligence.xml" Id="R5ac663d07fbc43a4" /><Relationship Type="http://schemas.openxmlformats.org/officeDocument/2006/relationships/image" Target="/media/image20.png" Id="R2c312f5b12cb497e" /><Relationship Type="http://schemas.openxmlformats.org/officeDocument/2006/relationships/image" Target="/media/image2c.png" Id="Rc76ecd9e40114d01" /><Relationship Type="http://schemas.openxmlformats.org/officeDocument/2006/relationships/hyperlink" Target="https://github.com/lvictor05/IGTI-ProjetoFinal/blob/master/Legado/Legado-C1.plantuml" TargetMode="External" Id="R0295f918804141fc" /><Relationship Type="http://schemas.openxmlformats.org/officeDocument/2006/relationships/image" Target="/media/image1e.png" Id="R1e3776b8a31c4a79" /><Relationship Type="http://schemas.openxmlformats.org/officeDocument/2006/relationships/hyperlink" Target="https://github.com/lvictor05/IGTI-ProjetoFinal/blob/master/Legado/Legado-C2.plantuml" TargetMode="External" Id="R19497317d0584ca9" /><Relationship Type="http://schemas.openxmlformats.org/officeDocument/2006/relationships/image" Target="/media/image1f.png" Id="R2739830e64634b17" /><Relationship Type="http://schemas.openxmlformats.org/officeDocument/2006/relationships/image" Target="/media/image21.png" Id="R8933d83a48bf45d8" /><Relationship Type="http://schemas.openxmlformats.org/officeDocument/2006/relationships/image" Target="/media/image22.png" Id="R4999b19ae5064ad8" /><Relationship Type="http://schemas.openxmlformats.org/officeDocument/2006/relationships/image" Target="/media/image23.png" Id="R76f9f97b49e549d8" /><Relationship Type="http://schemas.openxmlformats.org/officeDocument/2006/relationships/image" Target="/media/image24.png" Id="Re906365b512742ad" /><Relationship Type="http://schemas.openxmlformats.org/officeDocument/2006/relationships/hyperlink" Target="https://github.com/lvictor05/IGTI-ProjetoFinal/blob/master/Legado/Legado-C1.plantuml" TargetMode="External" Id="R261437d28a2d40c2" /><Relationship Type="http://schemas.openxmlformats.org/officeDocument/2006/relationships/image" Target="/media/image27.png" Id="R1adb24e3b8e3462f" /><Relationship Type="http://schemas.openxmlformats.org/officeDocument/2006/relationships/hyperlink" Target="https://github.com/lvictor05/IGTI-ProjetoFinal/blob/master/Legado/Legado-C2.plantuml" TargetMode="External" Id="R8d7a8c35e1f44e2f" /><Relationship Type="http://schemas.openxmlformats.org/officeDocument/2006/relationships/image" Target="/media/image29.png" Id="R265b87f8c8474ee6" /><Relationship Type="http://schemas.openxmlformats.org/officeDocument/2006/relationships/hyperlink" Target="https://github.com/lvictor05/IGTI-ProjetoFinal/blob/master/Novo/Novo-C1.plantuml" TargetMode="External" Id="Ra668c7416a3946b0" /><Relationship Type="http://schemas.openxmlformats.org/officeDocument/2006/relationships/image" Target="/media/image2d.png" Id="Rac50ec3e823b4080" /><Relationship Type="http://schemas.openxmlformats.org/officeDocument/2006/relationships/hyperlink" Target="https://github.com/lvictor05/IGTI-ProjetoFinal/blob/master/Novo/Novo-C2.plantuml" TargetMode="External" Id="Rc0b2de0bd5c74fd1" /><Relationship Type="http://schemas.openxmlformats.org/officeDocument/2006/relationships/image" Target="/media/image2e.png" Id="Rfb1e5364043d417f" /><Relationship Type="http://schemas.openxmlformats.org/officeDocument/2006/relationships/image" Target="/media/image2f.png" Id="Rc22512c51ca84086" /><Relationship Type="http://schemas.openxmlformats.org/officeDocument/2006/relationships/image" Target="/media/image30.png" Id="R6757e18c2e4c40b8" /><Relationship Type="http://schemas.openxmlformats.org/officeDocument/2006/relationships/image" Target="/media/image26.png" Id="Rbe78f830055744c2" /><Relationship Type="http://schemas.openxmlformats.org/officeDocument/2006/relationships/image" Target="/media/image28.png" Id="R6b563c610116469d" /><Relationship Type="http://schemas.openxmlformats.org/officeDocument/2006/relationships/image" Target="/media/image31.png" Id="Rd25dbec8ff174a13" /><Relationship Type="http://schemas.openxmlformats.org/officeDocument/2006/relationships/image" Target="/media/image32.png" Id="R6bee2c7c17d44afc" /><Relationship Type="http://schemas.openxmlformats.org/officeDocument/2006/relationships/hyperlink" Target="https://github.com/lvictor05/IGTI-ProjetoFinal/blob/master/Novo/Novo-C3-Order-notification.plantuml" TargetMode="External" Id="Re9c0bec958b54cf0" /><Relationship Type="http://schemas.openxmlformats.org/officeDocument/2006/relationships/image" Target="/media/image33.png" Id="R3ac426168c8f4fbd" /><Relationship Type="http://schemas.openxmlformats.org/officeDocument/2006/relationships/image" Target="/media/image2a.png" Id="R6ff9350d539f489b" /><Relationship Type="http://schemas.openxmlformats.org/officeDocument/2006/relationships/image" Target="/media/image2b.png" Id="R6f22177e0e3841d2" /><Relationship Type="http://schemas.openxmlformats.org/officeDocument/2006/relationships/hyperlink" Target="https://github.com/lvictor05/IGTI-ProjetoFinal/blob/master/Novo/Novo-C3-Checkout-Service.plantuml" TargetMode="External" Id="R2f37ff3dcbae4bc4" /><Relationship Type="http://schemas.openxmlformats.org/officeDocument/2006/relationships/hyperlink" Target="https://github.com/lvictor05/IGTI-ProjetoFinal/blob/master/Novo/Novo-C3-Order-ETL.plantuml" TargetMode="External" Id="R05b39c7d58ea460f" /><Relationship Type="http://schemas.openxmlformats.org/officeDocument/2006/relationships/image" Target="/media/image39.png" Id="R84e6c77bc7dd43bd" /><Relationship Type="http://schemas.openxmlformats.org/officeDocument/2006/relationships/hyperlink" Target="https://github.com/lvictor05/IGTI-ProjetoFinal/blob/master/Novo/Novo-C3-Order-Consumer.plantuml" TargetMode="External" Id="R0f93863928e94891" /><Relationship Type="http://schemas.openxmlformats.org/officeDocument/2006/relationships/image" Target="/media/image3a.png" Id="Ree2f2cc6fe4742d9" /><Relationship Type="http://schemas.openxmlformats.org/officeDocument/2006/relationships/hyperlink" Target="https://github.com/lvictor05/IGTI-ProjetoFinal/blob/master/Novo/Novo-C3-Order-Service.plantuml" TargetMode="External" Id="R904f429d5ab046c6" /><Relationship Type="http://schemas.openxmlformats.org/officeDocument/2006/relationships/hyperlink" Target="https://github.com/lvictor05/IGTI-ProjetoFinal/blob/master/Novo/Novo-C3-Checkout-Async-Service.plantuml" TargetMode="External" Id="Rfa2fce8abfd54662" /><Relationship Type="http://schemas.openxmlformats.org/officeDocument/2006/relationships/image" Target="/media/image3c.png" Id="R9be630438dce456a" /><Relationship Type="http://schemas.openxmlformats.org/officeDocument/2006/relationships/image" Target="/media/image3d.png" Id="Rcd234821159b4bea" /><Relationship Type="http://schemas.openxmlformats.org/officeDocument/2006/relationships/image" Target="/media/image3e.png" Id="R0ad31b886a1643db" /><Relationship Type="http://schemas.openxmlformats.org/officeDocument/2006/relationships/image" Target="/media/image3f.png" Id="Rbcfccc87b96a4765" /><Relationship Type="http://schemas.openxmlformats.org/officeDocument/2006/relationships/image" Target="/media/image41.png" Id="Rf808cf7e16fb459e" /><Relationship Type="http://schemas.openxmlformats.org/officeDocument/2006/relationships/image" Target="/media/image42.png" Id="Rfd553e78b9504d99" /><Relationship Type="http://schemas.openxmlformats.org/officeDocument/2006/relationships/image" Target="/media/image34.png" Id="Rc81aafc2ebd54823" 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ibreFranklin-regular.ttf"/><Relationship Id="rId2" Type="http://schemas.openxmlformats.org/officeDocument/2006/relationships/font" Target="fonts/LibreFranklin-bold.ttf"/><Relationship Id="rId3" Type="http://schemas.openxmlformats.org/officeDocument/2006/relationships/font" Target="fonts/LibreFranklin-italic.ttf"/><Relationship Id="rId4" Type="http://schemas.openxmlformats.org/officeDocument/2006/relationships/font" Target="fonts/LibreFranklin-boldItalic.ttf"/><Relationship Id="rId5" Type="http://schemas.openxmlformats.org/officeDocument/2006/relationships/font" Target="fonts/LibreFranklinMedium-regular.ttf"/><Relationship Id="rId6" Type="http://schemas.openxmlformats.org/officeDocument/2006/relationships/font" Target="fonts/LibreFranklinMedium-bold.ttf"/><Relationship Id="rId7" Type="http://schemas.openxmlformats.org/officeDocument/2006/relationships/font" Target="fonts/LibreFranklinMedium-italic.ttf"/><Relationship Id="rId8" Type="http://schemas.openxmlformats.org/officeDocument/2006/relationships/font" Target="fonts/LibreFranklinMedium-boldItalic.ttf"/></Relationships>
</file>

<file path=word/_rels/footer4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4.jpg"/></Relationships>
</file>

<file path=word/_rels/header6.xml.rels><?xml version="1.0" encoding="UTF-8" standalone="yes"?><Relationships xmlns="http://schemas.openxmlformats.org/package/2006/relationships"><Relationship Id="rId1" Type="http://schemas.openxmlformats.org/officeDocument/2006/relationships/image" Target="media/image4.jp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e13624-fdbb-4d5a-a16b-cf9a554f817d}"/>
      </w:docPartPr>
      <w:docPartBody>
        <w:p w14:paraId="31FBA8BE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5t2U39b5jAOBdon6bprOHU7d+Q==">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2021-12-14T16:53:00.0000000Z</dcterms:created>
  <dc:creator>lucas.fonseca@igti.edu.br</dc:creator>
  <lastModifiedBy>Luiz Victor Tinini</lastModifiedBy>
  <dcterms:modified xsi:type="dcterms:W3CDTF">2022-05-08T21:53:08.5586240Z</dcterms:modified>
</coreProperties>
</file>